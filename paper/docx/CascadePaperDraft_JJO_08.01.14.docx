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03CD069" w14:textId="65955979" w:rsidR="00C07325" w:rsidRDefault="0004446E">
      <w:pPr>
        <w:pStyle w:val="Title"/>
        <w:contextualSpacing w:val="0"/>
        <w:jc w:val="both"/>
      </w:pPr>
      <w:r>
        <w:t>Evaluating Strategies to Improve HIV Care Outcomes in Western Kenya</w:t>
      </w:r>
    </w:p>
    <w:p w14:paraId="68144946" w14:textId="77777777" w:rsidR="00C07325" w:rsidRDefault="00C07325">
      <w:pPr>
        <w:pStyle w:val="normal0"/>
        <w:contextualSpacing w:val="0"/>
        <w:jc w:val="left"/>
      </w:pPr>
    </w:p>
    <w:p w14:paraId="6D4BE974" w14:textId="77777777" w:rsidR="00C07325" w:rsidRDefault="0004446E">
      <w:pPr>
        <w:pStyle w:val="normal0"/>
        <w:contextualSpacing w:val="0"/>
        <w:jc w:val="left"/>
      </w:pPr>
      <w:r>
        <w:rPr>
          <w:i/>
          <w:sz w:val="16"/>
        </w:rPr>
        <w:t>Running Head: Strategies to Improve HIV Care Outcomes in Kenya (41 characters).</w:t>
      </w:r>
    </w:p>
    <w:p w14:paraId="1447FDFB" w14:textId="77777777" w:rsidR="00C07325" w:rsidRDefault="00C07325">
      <w:pPr>
        <w:pStyle w:val="normal0"/>
        <w:contextualSpacing w:val="0"/>
        <w:jc w:val="left"/>
      </w:pPr>
    </w:p>
    <w:p w14:paraId="28E73CF5" w14:textId="77777777" w:rsidR="00C07325" w:rsidRDefault="0004446E">
      <w:pPr>
        <w:pStyle w:val="normal0"/>
        <w:contextualSpacing w:val="0"/>
        <w:jc w:val="left"/>
      </w:pPr>
      <w:r>
        <w:rPr>
          <w:i/>
        </w:rPr>
        <w:t>Author List: [TBC]</w:t>
      </w:r>
    </w:p>
    <w:p w14:paraId="4A1A5460" w14:textId="77777777" w:rsidR="00C07325" w:rsidRDefault="00C07325">
      <w:pPr>
        <w:pStyle w:val="normal0"/>
        <w:contextualSpacing w:val="0"/>
        <w:jc w:val="left"/>
      </w:pPr>
    </w:p>
    <w:p w14:paraId="6F23CAC0" w14:textId="77777777" w:rsidR="00C07325" w:rsidRDefault="0004446E">
      <w:pPr>
        <w:pStyle w:val="normal0"/>
        <w:contextualSpacing w:val="0"/>
      </w:pPr>
      <w:r>
        <w:rPr>
          <w:b/>
          <w:i/>
          <w:sz w:val="16"/>
        </w:rPr>
        <w:t xml:space="preserve">1 </w:t>
      </w:r>
      <w:r>
        <w:rPr>
          <w:i/>
          <w:sz w:val="16"/>
        </w:rPr>
        <w:t xml:space="preserve">Department of Infectious Disease Epidemiology, Imperial College London, London, United Kingdom, </w:t>
      </w:r>
      <w:r>
        <w:rPr>
          <w:b/>
          <w:i/>
          <w:sz w:val="16"/>
        </w:rPr>
        <w:t>2</w:t>
      </w:r>
      <w:r>
        <w:rPr>
          <w:i/>
          <w:sz w:val="16"/>
        </w:rPr>
        <w:t xml:space="preserve"> Faculty of Health Sciences, Moi University, Eldoret, Kenya, </w:t>
      </w:r>
      <w:r>
        <w:rPr>
          <w:b/>
          <w:i/>
          <w:sz w:val="16"/>
        </w:rPr>
        <w:t>3</w:t>
      </w:r>
      <w:r>
        <w:rPr>
          <w:i/>
          <w:sz w:val="16"/>
        </w:rPr>
        <w:t xml:space="preserve"> </w:t>
      </w:r>
      <w:proofErr w:type="spellStart"/>
      <w:r>
        <w:rPr>
          <w:i/>
          <w:sz w:val="16"/>
        </w:rPr>
        <w:t>Center</w:t>
      </w:r>
      <w:proofErr w:type="spellEnd"/>
      <w:r>
        <w:rPr>
          <w:i/>
          <w:sz w:val="16"/>
        </w:rPr>
        <w:t xml:space="preserve"> for Statistical Sciences, Brown University, Providence, United States</w:t>
      </w:r>
    </w:p>
    <w:p w14:paraId="4B262CD3" w14:textId="77777777" w:rsidR="00C07325" w:rsidRDefault="00C07325">
      <w:pPr>
        <w:pStyle w:val="normal0"/>
        <w:contextualSpacing w:val="0"/>
      </w:pPr>
    </w:p>
    <w:p w14:paraId="129264E9" w14:textId="77777777" w:rsidR="00C07325" w:rsidRDefault="0004446E">
      <w:pPr>
        <w:pStyle w:val="normal0"/>
        <w:contextualSpacing w:val="0"/>
      </w:pPr>
      <w:r>
        <w:rPr>
          <w:i/>
          <w:sz w:val="16"/>
        </w:rPr>
        <w:t>Corresponding Author: [TBC]</w:t>
      </w:r>
    </w:p>
    <w:p w14:paraId="1535F259" w14:textId="77777777" w:rsidR="00C07325" w:rsidRDefault="00C07325">
      <w:pPr>
        <w:pStyle w:val="normal0"/>
        <w:contextualSpacing w:val="0"/>
      </w:pPr>
    </w:p>
    <w:p w14:paraId="5BE4C7E2" w14:textId="5503D3C1" w:rsidR="00064033" w:rsidRDefault="0004446E" w:rsidP="005C7644">
      <w:pPr>
        <w:pStyle w:val="normal0"/>
        <w:contextualSpacing w:val="0"/>
        <w:rPr>
          <w:i/>
          <w:sz w:val="16"/>
        </w:rPr>
      </w:pPr>
      <w:r>
        <w:rPr>
          <w:i/>
          <w:sz w:val="16"/>
        </w:rPr>
        <w:t>Word Count = Aim is 4,000 words</w:t>
      </w:r>
      <w:bookmarkStart w:id="0" w:name="h.g082ggmqipo9" w:colFirst="0" w:colLast="0"/>
      <w:bookmarkEnd w:id="0"/>
    </w:p>
    <w:p w14:paraId="502F8D32" w14:textId="77777777" w:rsidR="005C7644" w:rsidRDefault="005C7644" w:rsidP="005C7644">
      <w:pPr>
        <w:pStyle w:val="normal0"/>
        <w:contextualSpacing w:val="0"/>
      </w:pPr>
    </w:p>
    <w:p w14:paraId="17AF98F3" w14:textId="77777777" w:rsidR="00A86169" w:rsidRDefault="00A86169" w:rsidP="00A86169">
      <w:pPr>
        <w:pStyle w:val="Heading1"/>
        <w:contextualSpacing w:val="0"/>
      </w:pPr>
      <w:commentRangeStart w:id="1"/>
      <w:r>
        <w:t>Abstract (300 words)</w:t>
      </w:r>
      <w:commentRangeEnd w:id="1"/>
      <w:r w:rsidR="00A85A79">
        <w:rPr>
          <w:rStyle w:val="CommentReference"/>
        </w:rPr>
        <w:commentReference w:id="1"/>
      </w:r>
    </w:p>
    <w:p w14:paraId="468B55E7" w14:textId="77777777" w:rsidR="00A86169" w:rsidRPr="00DD19A4" w:rsidRDefault="00A86169" w:rsidP="00A86169">
      <w:pPr>
        <w:pStyle w:val="Heading2"/>
        <w:contextualSpacing w:val="0"/>
        <w:rPr>
          <w:rFonts w:ascii="Helvetica Neue Medium" w:hAnsi="Helvetica Neue Medium"/>
        </w:rPr>
      </w:pPr>
      <w:bookmarkStart w:id="2" w:name="h.79vnq0gsf34c" w:colFirst="0" w:colLast="0"/>
      <w:bookmarkEnd w:id="2"/>
      <w:r w:rsidRPr="00DD19A4">
        <w:rPr>
          <w:rFonts w:ascii="Helvetica Neue Medium" w:hAnsi="Helvetica Neue Medium"/>
        </w:rPr>
        <w:t>Background:</w:t>
      </w:r>
    </w:p>
    <w:p w14:paraId="6A6B5E86" w14:textId="77777777" w:rsidR="00A86169" w:rsidRPr="00DD19A4" w:rsidRDefault="00A86169" w:rsidP="00A86169">
      <w:pPr>
        <w:pStyle w:val="normal0"/>
        <w:rPr>
          <w:lang w:val="en-US"/>
        </w:rPr>
      </w:pPr>
      <w:commentRangeStart w:id="3"/>
      <w:r w:rsidRPr="00DD19A4">
        <w:rPr>
          <w:lang w:val="en-US"/>
        </w:rPr>
        <w:t xml:space="preserve">With pressure on donor governments and multilateral </w:t>
      </w:r>
      <w:proofErr w:type="spellStart"/>
      <w:r w:rsidRPr="00DD19A4">
        <w:rPr>
          <w:lang w:val="en-US"/>
        </w:rPr>
        <w:t>organisations</w:t>
      </w:r>
      <w:proofErr w:type="spellEnd"/>
      <w:r w:rsidRPr="00DD19A4">
        <w:rPr>
          <w:lang w:val="en-US"/>
        </w:rPr>
        <w:t xml:space="preserve"> to reduce HIV funding to recipient countries, the effectiveness of current HIV </w:t>
      </w:r>
      <w:proofErr w:type="spellStart"/>
      <w:r w:rsidRPr="00DD19A4">
        <w:rPr>
          <w:lang w:val="en-US"/>
        </w:rPr>
        <w:t>programmes</w:t>
      </w:r>
      <w:proofErr w:type="spellEnd"/>
      <w:r w:rsidRPr="00DD19A4">
        <w:rPr>
          <w:lang w:val="en-US"/>
        </w:rPr>
        <w:t xml:space="preserve"> is brought into question</w:t>
      </w:r>
      <w:commentRangeEnd w:id="3"/>
      <w:r>
        <w:rPr>
          <w:rStyle w:val="CommentReference"/>
        </w:rPr>
        <w:commentReference w:id="3"/>
      </w:r>
      <w:r w:rsidRPr="00DD19A4">
        <w:rPr>
          <w:lang w:val="en-US"/>
        </w:rPr>
        <w:t>. Evidence suggests that in many instances ART-</w:t>
      </w:r>
      <w:proofErr w:type="spellStart"/>
      <w:r w:rsidRPr="00DD19A4">
        <w:rPr>
          <w:lang w:val="en-US"/>
        </w:rPr>
        <w:t>programmes</w:t>
      </w:r>
      <w:proofErr w:type="spellEnd"/>
      <w:r w:rsidRPr="00DD19A4">
        <w:rPr>
          <w:lang w:val="en-US"/>
        </w:rPr>
        <w:t xml:space="preserve"> in sub-Saharan Africa are not </w:t>
      </w:r>
      <w:commentRangeStart w:id="4"/>
      <w:r w:rsidRPr="00DD19A4">
        <w:rPr>
          <w:lang w:val="en-US"/>
        </w:rPr>
        <w:t xml:space="preserve">maximally effective. </w:t>
      </w:r>
      <w:commentRangeEnd w:id="4"/>
      <w:r>
        <w:rPr>
          <w:rStyle w:val="CommentReference"/>
        </w:rPr>
        <w:commentReference w:id="4"/>
      </w:r>
      <w:r w:rsidRPr="00DD19A4">
        <w:rPr>
          <w:lang w:val="en-US"/>
        </w:rPr>
        <w:t xml:space="preserve">Patients </w:t>
      </w:r>
      <w:commentRangeStart w:id="5"/>
      <w:r w:rsidRPr="00822C63">
        <w:rPr>
          <w:strike/>
          <w:lang w:val="en-US"/>
        </w:rPr>
        <w:t>make inadequate use of HIV clinic facilities</w:t>
      </w:r>
      <w:commentRangeEnd w:id="5"/>
      <w:r w:rsidRPr="00822C63">
        <w:rPr>
          <w:rStyle w:val="CommentReference"/>
          <w:strike/>
        </w:rPr>
        <w:commentReference w:id="5"/>
      </w:r>
      <w:r w:rsidRPr="00DD19A4">
        <w:rPr>
          <w:lang w:val="en-US"/>
        </w:rPr>
        <w:t xml:space="preserve">, are often lost from care and initiate treatment late, leading to </w:t>
      </w:r>
      <w:r>
        <w:rPr>
          <w:lang w:val="en-US"/>
        </w:rPr>
        <w:t>suboptimal</w:t>
      </w:r>
      <w:r w:rsidRPr="00DD19A4">
        <w:rPr>
          <w:lang w:val="en-US"/>
        </w:rPr>
        <w:t xml:space="preserve"> treatment outcomes</w:t>
      </w:r>
      <w:commentRangeStart w:id="6"/>
      <w:r w:rsidRPr="00DD19A4">
        <w:rPr>
          <w:lang w:val="en-US"/>
        </w:rPr>
        <w:t>.</w:t>
      </w:r>
      <w:commentRangeEnd w:id="6"/>
      <w:r>
        <w:rPr>
          <w:rStyle w:val="CommentReference"/>
        </w:rPr>
        <w:commentReference w:id="6"/>
      </w:r>
      <w:r w:rsidRPr="00DD19A4">
        <w:rPr>
          <w:lang w:val="en-US"/>
        </w:rPr>
        <w:t xml:space="preserve"> We aimed to assess the state of a current ART-</w:t>
      </w:r>
      <w:proofErr w:type="spellStart"/>
      <w:r w:rsidRPr="00DD19A4">
        <w:rPr>
          <w:lang w:val="en-US"/>
        </w:rPr>
        <w:t>programme</w:t>
      </w:r>
      <w:proofErr w:type="spellEnd"/>
      <w:r w:rsidRPr="00DD19A4">
        <w:rPr>
          <w:lang w:val="en-US"/>
        </w:rPr>
        <w:t xml:space="preserve"> in western Kenya and the potential for interventions to improve treatment outcomes for patients.</w:t>
      </w:r>
    </w:p>
    <w:p w14:paraId="34163231" w14:textId="77777777" w:rsidR="00A86169" w:rsidRDefault="00A86169" w:rsidP="00A86169">
      <w:pPr>
        <w:pStyle w:val="Heading2"/>
        <w:contextualSpacing w:val="0"/>
        <w:rPr>
          <w:rFonts w:ascii="Helvetica Neue Medium" w:hAnsi="Helvetica Neue Medium"/>
        </w:rPr>
      </w:pPr>
      <w:bookmarkStart w:id="7" w:name="h.wte43dx1dbcn" w:colFirst="0" w:colLast="0"/>
      <w:bookmarkStart w:id="8" w:name="h.vacu9m14spxl" w:colFirst="0" w:colLast="0"/>
      <w:bookmarkEnd w:id="7"/>
      <w:bookmarkEnd w:id="8"/>
      <w:r>
        <w:rPr>
          <w:rFonts w:ascii="Helvetica Neue Medium" w:hAnsi="Helvetica Neue Medium"/>
        </w:rPr>
        <w:t>Methods &amp; Findings</w:t>
      </w:r>
      <w:r w:rsidRPr="00DD19A4">
        <w:rPr>
          <w:rFonts w:ascii="Helvetica Neue Medium" w:hAnsi="Helvetica Neue Medium"/>
        </w:rPr>
        <w:t>:</w:t>
      </w:r>
    </w:p>
    <w:p w14:paraId="529050C6" w14:textId="77777777" w:rsidR="00A86169" w:rsidRPr="00DD19A4" w:rsidRDefault="00A86169" w:rsidP="00A86169">
      <w:pPr>
        <w:pStyle w:val="normal0"/>
        <w:rPr>
          <w:lang w:val="en-US"/>
        </w:rPr>
      </w:pPr>
      <w:r w:rsidRPr="00DD19A4">
        <w:rPr>
          <w:lang w:val="en-US"/>
        </w:rPr>
        <w:t xml:space="preserve">We constructed an individual-based mathematical model to describe </w:t>
      </w:r>
      <w:r>
        <w:rPr>
          <w:lang w:val="en-US"/>
        </w:rPr>
        <w:t xml:space="preserve">cohorts of HIV infected adults experiencing </w:t>
      </w:r>
      <w:r w:rsidRPr="00DD19A4">
        <w:rPr>
          <w:lang w:val="en-US"/>
        </w:rPr>
        <w:t>HIV care in an ART-</w:t>
      </w:r>
      <w:proofErr w:type="spellStart"/>
      <w:r w:rsidRPr="00DD19A4">
        <w:rPr>
          <w:lang w:val="en-US"/>
        </w:rPr>
        <w:t>programme</w:t>
      </w:r>
      <w:proofErr w:type="spellEnd"/>
      <w:r w:rsidRPr="00DD19A4">
        <w:rPr>
          <w:lang w:val="en-US"/>
        </w:rPr>
        <w:t xml:space="preserve"> in western Kenya. </w:t>
      </w:r>
      <w:r>
        <w:rPr>
          <w:lang w:val="en-US"/>
        </w:rPr>
        <w:t xml:space="preserve">The model simulates natural HIV progression and mortality through CD4 cell count stages and clinical symptoms. </w:t>
      </w:r>
      <w:r w:rsidRPr="00DD19A4">
        <w:rPr>
          <w:lang w:val="en-US"/>
        </w:rPr>
        <w:t xml:space="preserve">We calibrated the model to a high-resolution longitudinal dataset from The Academic Model for Providing Access To Healthcare (AMPATH) describing the </w:t>
      </w:r>
      <w:commentRangeStart w:id="9"/>
      <w:r w:rsidRPr="00DD19A4">
        <w:rPr>
          <w:lang w:val="en-US"/>
        </w:rPr>
        <w:t>dynamics of patient flow through care</w:t>
      </w:r>
      <w:commentRangeEnd w:id="9"/>
      <w:r>
        <w:rPr>
          <w:rStyle w:val="CommentReference"/>
        </w:rPr>
        <w:commentReference w:id="9"/>
      </w:r>
      <w:r w:rsidRPr="00DD19A4">
        <w:rPr>
          <w:lang w:val="en-US"/>
        </w:rPr>
        <w:t xml:space="preserve">. We explored the impact of </w:t>
      </w:r>
      <w:commentRangeStart w:id="10"/>
      <w:r w:rsidRPr="00DD19A4">
        <w:rPr>
          <w:lang w:val="en-US"/>
        </w:rPr>
        <w:t xml:space="preserve">12 interventions on care </w:t>
      </w:r>
      <w:commentRangeEnd w:id="10"/>
      <w:r>
        <w:rPr>
          <w:rStyle w:val="CommentReference"/>
        </w:rPr>
        <w:commentReference w:id="10"/>
      </w:r>
      <w:r w:rsidRPr="00DD19A4">
        <w:rPr>
          <w:lang w:val="en-US"/>
        </w:rPr>
        <w:t xml:space="preserve">to understand where care was suboptimal and could be improved. We assessed health outcomes in terms of disability-adjusted life years (DALYs) averted and additional cost relative to baseline. </w:t>
      </w:r>
      <w:commentRangeStart w:id="11"/>
      <w:r w:rsidRPr="00DD19A4">
        <w:rPr>
          <w:lang w:val="en-US"/>
        </w:rPr>
        <w:t>Our results indicate that in western Kenya, the effectiveness of current ART-</w:t>
      </w:r>
      <w:proofErr w:type="spellStart"/>
      <w:r w:rsidRPr="00DD19A4">
        <w:rPr>
          <w:lang w:val="en-US"/>
        </w:rPr>
        <w:t>programmes</w:t>
      </w:r>
      <w:proofErr w:type="spellEnd"/>
      <w:r w:rsidRPr="00DD19A4">
        <w:rPr>
          <w:lang w:val="en-US"/>
        </w:rPr>
        <w:t xml:space="preserve"> can be improved.</w:t>
      </w:r>
      <w:commentRangeEnd w:id="11"/>
      <w:r>
        <w:rPr>
          <w:rStyle w:val="CommentReference"/>
        </w:rPr>
        <w:commentReference w:id="11"/>
      </w:r>
      <w:r w:rsidRPr="00DD19A4">
        <w:rPr>
          <w:lang w:val="en-US"/>
        </w:rPr>
        <w:t xml:space="preserve"> While interventions targeting HIV testing and pre-ART retention are highly impactful (</w:t>
      </w:r>
      <w:commentRangeStart w:id="12"/>
      <w:r w:rsidRPr="00DD19A4">
        <w:rPr>
          <w:lang w:val="en-US"/>
        </w:rPr>
        <w:t xml:space="preserve">averting 3.5m and 1.9m DALYs </w:t>
      </w:r>
      <w:commentRangeEnd w:id="12"/>
      <w:r>
        <w:rPr>
          <w:rStyle w:val="CommentReference"/>
        </w:rPr>
        <w:commentReference w:id="12"/>
      </w:r>
      <w:r w:rsidRPr="00DD19A4">
        <w:rPr>
          <w:lang w:val="en-US"/>
        </w:rPr>
        <w:t xml:space="preserve">between 2010 and 2030, respectively), losses from care occur throughout leading to suboptimal treatment outcomes for patients. </w:t>
      </w:r>
      <w:commentRangeStart w:id="13"/>
      <w:r w:rsidRPr="00DD19A4">
        <w:rPr>
          <w:lang w:val="en-US"/>
        </w:rPr>
        <w:t>A combination of interventions targeting multiple points of care is more cost-effective than implementing a single interventi</w:t>
      </w:r>
      <w:r>
        <w:rPr>
          <w:lang w:val="en-US"/>
        </w:rPr>
        <w:t xml:space="preserve">on such as Universal Test and Treat </w:t>
      </w:r>
      <w:r w:rsidRPr="00DD19A4">
        <w:rPr>
          <w:lang w:val="en-US"/>
        </w:rPr>
        <w:t>($353 vs. $803 per D</w:t>
      </w:r>
      <w:r>
        <w:rPr>
          <w:lang w:val="en-US"/>
        </w:rPr>
        <w:t>ALY averted, respectively).</w:t>
      </w:r>
      <w:commentRangeEnd w:id="13"/>
      <w:r>
        <w:rPr>
          <w:rStyle w:val="CommentReference"/>
        </w:rPr>
        <w:commentReference w:id="13"/>
      </w:r>
    </w:p>
    <w:p w14:paraId="0577A702" w14:textId="77777777" w:rsidR="00A86169" w:rsidRDefault="00A86169" w:rsidP="00A86169">
      <w:pPr>
        <w:pStyle w:val="Heading2"/>
        <w:contextualSpacing w:val="0"/>
        <w:rPr>
          <w:rFonts w:ascii="Helvetica Neue Medium" w:hAnsi="Helvetica Neue Medium"/>
        </w:rPr>
      </w:pPr>
      <w:r>
        <w:rPr>
          <w:rFonts w:ascii="Helvetica Neue Medium" w:hAnsi="Helvetica Neue Medium"/>
        </w:rPr>
        <w:t>Conclusions</w:t>
      </w:r>
      <w:r w:rsidRPr="00DD19A4">
        <w:rPr>
          <w:rFonts w:ascii="Helvetica Neue Medium" w:hAnsi="Helvetica Neue Medium"/>
        </w:rPr>
        <w:t>:</w:t>
      </w:r>
    </w:p>
    <w:p w14:paraId="5A4E9A7E" w14:textId="77777777" w:rsidR="00A86169" w:rsidRPr="00DD19A4" w:rsidRDefault="00A86169" w:rsidP="00A86169">
      <w:pPr>
        <w:pStyle w:val="normal0"/>
        <w:rPr>
          <w:lang w:val="en-US"/>
        </w:rPr>
      </w:pPr>
      <w:r w:rsidRPr="00DD19A4">
        <w:rPr>
          <w:lang w:val="en-US"/>
        </w:rPr>
        <w:t>Our results suggest that ART-</w:t>
      </w:r>
      <w:proofErr w:type="spellStart"/>
      <w:r w:rsidRPr="00DD19A4">
        <w:rPr>
          <w:lang w:val="en-US"/>
        </w:rPr>
        <w:t>programmes</w:t>
      </w:r>
      <w:proofErr w:type="spellEnd"/>
      <w:r w:rsidRPr="00DD19A4">
        <w:rPr>
          <w:lang w:val="en-US"/>
        </w:rPr>
        <w:t xml:space="preserve"> in western Kenya can be enhanced to bring about greater health benefits. In this setting, the most cost-effective way to strengthen care is through a combination of interventions targeting multiple points of care.</w:t>
      </w:r>
    </w:p>
    <w:p w14:paraId="1489B868" w14:textId="77777777" w:rsidR="00A86169" w:rsidRDefault="00A86169" w:rsidP="00A86169">
      <w:pPr>
        <w:rPr>
          <w:sz w:val="26"/>
        </w:rPr>
      </w:pPr>
      <w:bookmarkStart w:id="14" w:name="h.gr2oy2q0w8w4" w:colFirst="0" w:colLast="0"/>
      <w:bookmarkEnd w:id="14"/>
      <w:r>
        <w:br w:type="page"/>
      </w:r>
    </w:p>
    <w:p w14:paraId="02741F17" w14:textId="77777777" w:rsidR="00A86169" w:rsidRDefault="00A86169" w:rsidP="00A86169">
      <w:pPr>
        <w:pStyle w:val="Heading1"/>
        <w:contextualSpacing w:val="0"/>
      </w:pPr>
      <w:r>
        <w:lastRenderedPageBreak/>
        <w:t>Introduction (</w:t>
      </w:r>
      <w:r>
        <w:rPr>
          <w:i/>
        </w:rPr>
        <w:t>1000 words</w:t>
      </w:r>
      <w:r>
        <w:t>)</w:t>
      </w:r>
    </w:p>
    <w:p w14:paraId="01E41C0F" w14:textId="004DA4E3" w:rsidR="00BC1782" w:rsidRDefault="00A86169" w:rsidP="00A86169">
      <w:pPr>
        <w:pStyle w:val="normal0"/>
        <w:ind w:firstLine="720"/>
        <w:contextualSpacing w:val="0"/>
      </w:pPr>
      <w:r>
        <w:t>The predominant focus of HIV funding over the last decade has been on improving access to antiretroviral therapy (ART); with the lates</w:t>
      </w:r>
      <w:r w:rsidR="00507E9F">
        <w:t>t reports indicating that over nine</w:t>
      </w:r>
      <w:r>
        <w:t xml:space="preserve"> million people are receiving ART in sub-Saharan </w:t>
      </w:r>
      <w:proofErr w:type="gramStart"/>
      <w:r>
        <w:t>Africa{</w:t>
      </w:r>
      <w:proofErr w:type="gramEnd"/>
      <w:r>
        <w:t xml:space="preserve">UNAIDS:2014ta}. With </w:t>
      </w:r>
      <w:r w:rsidR="00221079">
        <w:t>timely diagnosis</w:t>
      </w:r>
      <w:r>
        <w:t xml:space="preserve">, treatment can increase life-expectancy such that it approaches that of an HIV-negative </w:t>
      </w:r>
      <w:proofErr w:type="gramStart"/>
      <w:r>
        <w:t>individual{</w:t>
      </w:r>
      <w:proofErr w:type="gramEnd"/>
      <w:r>
        <w:t xml:space="preserve">Nakagawa:2013cv}. </w:t>
      </w:r>
      <w:r w:rsidR="00CE154D">
        <w:t xml:space="preserve">Consequently, adult life expectancy has increased by &gt;11 years </w:t>
      </w:r>
      <w:r w:rsidR="005E22E8">
        <w:t>in South Africa as a direct res</w:t>
      </w:r>
      <w:r w:rsidR="009B6EF3">
        <w:t>ult of ART becoming accessible</w:t>
      </w:r>
      <w:r w:rsidR="005E22E8">
        <w:fldChar w:fldCharType="begin"/>
      </w:r>
      <w:r w:rsidR="0075253B">
        <w:instrText xml:space="preserve"> ADDIN PAPERS2_CITATIONS &lt;citation&gt;&lt;uuid&gt;8EE0D424-6A28-4935-90D5-A2A98C988CB5&lt;/uuid&gt;&lt;priority&gt;9&lt;/priority&gt;&lt;publications&gt;&lt;publication&gt;&lt;uuid&gt;80D62422-ACF2-4D09-9B75-A56930A40522&lt;/uuid&gt;&lt;volume&gt;339&lt;/volume&gt;&lt;doi&gt;10.1126/science.1230413&lt;/doi&gt;&lt;startpage&gt;961&lt;/startpage&gt;&lt;publication_date&gt;99201302221200000000222000&lt;/publication_date&gt;&lt;url&gt;http://eutils.ncbi.nlm.nih.gov/entrez/eutils/elink.fcgi?dbfrom=pubmed&amp;amp;id=23430655&amp;amp;retmode=ref&amp;amp;cmd=prlinks&lt;/url&gt;&lt;type&gt;400&lt;/type&gt;&lt;title&gt;Increases in adult life expectancy in rural South Africa: valuing the scale-up of HIV treatment.&lt;/title&gt;&lt;location&gt;200,4,-28.4059334,32.2143323&lt;/location&gt;&lt;institution&gt;Africa Centre for Health and Population Studies, University of KwaZulu-Natal, Post Office Box 198, Mtubatuba, KwaZulu-Natal 3935, South Africa. jbor@hsph.harvard.edu&lt;/institution&gt;&lt;number&gt;6122&lt;/number&gt;&lt;subtype&gt;400&lt;/subtype&gt;&lt;endpage&gt;965&lt;/endpage&gt;&lt;bundle&gt;&lt;publication&gt;&lt;title&gt;Science&lt;/title&gt;&lt;type&gt;-100&lt;/type&gt;&lt;subtype&gt;-100&lt;/subtype&gt;&lt;uuid&gt;27355FDF-392D-4519-B42E-5F1B578CD5CC&lt;/uuid&gt;&lt;/publication&gt;&lt;/bundle&gt;&lt;authors&gt;&lt;author&gt;&lt;firstName&gt;Jacob&lt;/firstName&gt;&lt;lastName&gt;Bor&lt;/lastName&gt;&lt;/author&gt;&lt;author&gt;&lt;firstName&gt;Abraham&lt;/firstName&gt;&lt;middleNames&gt;J&lt;/middleNames&gt;&lt;lastName&gt;Herbst&lt;/lastName&gt;&lt;/author&gt;&lt;author&gt;&lt;firstName&gt;Marie-Louise&lt;/firstName&gt;&lt;lastName&gt;Newell&lt;/lastName&gt;&lt;/author&gt;&lt;author&gt;&lt;firstName&gt;Till&lt;/firstName&gt;&lt;middleNames&gt;W&lt;/middleNames&gt;&lt;lastName&gt;Bärnighausen&lt;/lastName&gt;&lt;/author&gt;&lt;/authors&gt;&lt;/publication&gt;&lt;/publications&gt;&lt;cites&gt;&lt;/cites&gt;&lt;/citation&gt;</w:instrText>
      </w:r>
      <w:r w:rsidR="005E22E8">
        <w:fldChar w:fldCharType="separate"/>
      </w:r>
      <w:r w:rsidR="005E22E8">
        <w:rPr>
          <w:lang w:val="en-US"/>
        </w:rPr>
        <w:t>{Bor:2013er}</w:t>
      </w:r>
      <w:r w:rsidR="005E22E8">
        <w:fldChar w:fldCharType="end"/>
      </w:r>
      <w:r w:rsidR="005E22E8">
        <w:t xml:space="preserve">. However, a </w:t>
      </w:r>
      <w:r w:rsidR="002427ED">
        <w:t xml:space="preserve">prospective cohort </w:t>
      </w:r>
      <w:r w:rsidR="005E22E8">
        <w:t xml:space="preserve">study in Uganda has revealed that the life expectancy of men and women initiating </w:t>
      </w:r>
      <w:r w:rsidR="0013673B">
        <w:t>ART aged 20-24 years still falls</w:t>
      </w:r>
      <w:r w:rsidR="005E22E8">
        <w:t xml:space="preserve"> below </w:t>
      </w:r>
      <w:r w:rsidR="0013673B">
        <w:t xml:space="preserve">that of </w:t>
      </w:r>
      <w:r w:rsidR="006E5160">
        <w:t xml:space="preserve">the general population </w:t>
      </w:r>
      <w:r w:rsidR="005E22E8">
        <w:t>(19.1 and 30.6 years vs. 41.6 years, respectively)</w:t>
      </w:r>
      <w:r w:rsidR="00FE0150">
        <w:fldChar w:fldCharType="begin"/>
      </w:r>
      <w:r w:rsidR="0075253B">
        <w:instrText xml:space="preserve"> ADDIN PAPERS2_CITATIONS &lt;citation&gt;&lt;uuid&gt;4033D795-5D62-4E33-8219-318D214CDAA8&lt;/uuid&gt;&lt;priority&gt;10&lt;/priority&gt;&lt;publications&gt;&lt;publication&gt;&lt;uuid&gt;9A006830-B91C-4285-AFBC-B9C794BC090B&lt;/uuid&gt;&lt;volume&gt;155&lt;/volume&gt;&lt;doi&gt;10.7326/0003-4819-155-4-201108160-00358&lt;/doi&gt;&lt;startpage&gt;209&lt;/startpage&gt;&lt;publication_date&gt;99201108161200000000222000&lt;/publication_date&gt;&lt;url&gt;http://eutils.ncbi.nlm.nih.gov/entrez/eutils/elink.fcgi?dbfrom=pubmed&amp;amp;id=21768555&amp;amp;retmode=ref&amp;amp;cmd=prlinks&lt;/url&gt;&lt;type&gt;400&lt;/type&gt;&lt;title&gt;Life expectancy of persons receiving combination antiretroviral therapy in low-income countries: a cohort analysis from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Home&amp;lt;/a&amp;gt;&amp;lt;/div&amp;gt;&amp;lt;/body&amp;gt;&amp;lt;/html&amp;gt;&lt;/location&gt;&lt;institution&gt;University of Ottawa, Ottawa, Ontario, Canada. emills@cfenet.ubc.ca&lt;/institution&gt;&lt;number&gt;4&lt;/number&gt;&lt;subtype&gt;400&lt;/subtype&gt;&lt;endpage&gt;216&lt;/endpage&gt;&lt;bundle&gt;&lt;publication&gt;&lt;title&gt;Annals of Internal Medicine&lt;/title&gt;&lt;type&gt;-100&lt;/type&gt;&lt;subtype&gt;-100&lt;/subtype&gt;&lt;uuid&gt;3A14983A-3155-410C-9BD1-E414266DC8BA&lt;/uuid&gt;&lt;/publication&gt;&lt;/bundle&gt;&lt;authors&gt;&lt;author&gt;&lt;firstName&gt;Edward&lt;/firstName&gt;&lt;middleNames&gt;J&lt;/middleNames&gt;&lt;lastName&gt;Mills&lt;/lastName&gt;&lt;/author&gt;&lt;author&gt;&lt;firstName&gt;Celestin&lt;/firstName&gt;&lt;lastName&gt;Bakanda&lt;/lastName&gt;&lt;/author&gt;&lt;author&gt;&lt;firstName&gt;Josephine&lt;/firstName&gt;&lt;lastName&gt;Birungi&lt;/lastName&gt;&lt;/author&gt;&lt;author&gt;&lt;firstName&gt;Keith&lt;/firstName&gt;&lt;lastName&gt;Chan&lt;/lastName&gt;&lt;/author&gt;&lt;author&gt;&lt;firstName&gt;Nathan&lt;/firstName&gt;&lt;lastName&gt;Ford&lt;/lastName&gt;&lt;/author&gt;&lt;author&gt;&lt;firstName&gt;Curtis&lt;/firstName&gt;&lt;middleNames&gt;L&lt;/middleNames&gt;&lt;lastName&gt;Cooper&lt;/lastName&gt;&lt;/author&gt;&lt;author&gt;&lt;firstName&gt;Jean&lt;/firstName&gt;&lt;middleNames&gt;B&lt;/middleNames&gt;&lt;lastName&gt;Nachega&lt;/lastName&gt;&lt;/author&gt;&lt;author&gt;&lt;firstName&gt;Mark&lt;/firstName&gt;&lt;lastName&gt;Dybul&lt;/lastName&gt;&lt;/author&gt;&lt;author&gt;&lt;firstName&gt;Robert&lt;/firstName&gt;&lt;middleNames&gt;S&lt;/middleNames&gt;&lt;lastName&gt;Hogg&lt;/lastName&gt;&lt;/author&gt;&lt;/authors&gt;&lt;/publication&gt;&lt;/publications&gt;&lt;cites&gt;&lt;/cites&gt;&lt;/citation&gt;</w:instrText>
      </w:r>
      <w:r w:rsidR="00FE0150">
        <w:fldChar w:fldCharType="separate"/>
      </w:r>
      <w:r w:rsidR="00FE0150">
        <w:rPr>
          <w:lang w:val="en-US"/>
        </w:rPr>
        <w:t>{Mills:2011gx}</w:t>
      </w:r>
      <w:r w:rsidR="00FE0150">
        <w:fldChar w:fldCharType="end"/>
      </w:r>
      <w:r w:rsidR="006E5160">
        <w:t>;</w:t>
      </w:r>
      <w:r w:rsidR="00FE0150">
        <w:t xml:space="preserve"> </w:t>
      </w:r>
      <w:r w:rsidR="006E5160">
        <w:t>t</w:t>
      </w:r>
      <w:r w:rsidR="002427ED">
        <w:t>herefore indicating,</w:t>
      </w:r>
      <w:r w:rsidR="00FE0150">
        <w:t xml:space="preserve"> life-years are still being lost to HIV in this thunderous epidemic{Collaboration:2008ed}.</w:t>
      </w:r>
    </w:p>
    <w:p w14:paraId="1BD464DF" w14:textId="77777777" w:rsidR="00A86169" w:rsidRDefault="00A86169" w:rsidP="00E0392E">
      <w:pPr>
        <w:pStyle w:val="normal0"/>
        <w:contextualSpacing w:val="0"/>
      </w:pPr>
    </w:p>
    <w:p w14:paraId="66D908A0" w14:textId="27A62D51" w:rsidR="00114919" w:rsidRPr="00F257E8" w:rsidRDefault="00114919" w:rsidP="00E0392E">
      <w:pPr>
        <w:pStyle w:val="normal0"/>
        <w:contextualSpacing w:val="0"/>
        <w:rPr>
          <w:b/>
          <w:i/>
        </w:rPr>
      </w:pPr>
      <w:r w:rsidRPr="00F257E8">
        <w:rPr>
          <w:b/>
          <w:i/>
        </w:rPr>
        <w:t>Why are LYL to HIV? What do we SEE?</w:t>
      </w:r>
      <w:r w:rsidR="00704A3E">
        <w:rPr>
          <w:b/>
          <w:i/>
        </w:rPr>
        <w:t xml:space="preserve"> (</w:t>
      </w:r>
      <w:proofErr w:type="gramStart"/>
      <w:r w:rsidR="00704A3E">
        <w:rPr>
          <w:b/>
          <w:i/>
        </w:rPr>
        <w:t>hint</w:t>
      </w:r>
      <w:proofErr w:type="gramEnd"/>
      <w:r w:rsidR="00704A3E">
        <w:rPr>
          <w:b/>
          <w:i/>
        </w:rPr>
        <w:t xml:space="preserve"> at the clinic viewpoint)</w:t>
      </w:r>
    </w:p>
    <w:p w14:paraId="3E2E7303" w14:textId="70033251" w:rsidR="00A86169" w:rsidRDefault="00A86169" w:rsidP="008666BF">
      <w:pPr>
        <w:pStyle w:val="normal0"/>
        <w:ind w:firstLine="720"/>
        <w:contextualSpacing w:val="0"/>
      </w:pPr>
      <w:r>
        <w:t>The reasons for continued health losses to HIV are numerous</w:t>
      </w:r>
      <w:r w:rsidR="009A3AF0">
        <w:t xml:space="preserve">. Firstly, </w:t>
      </w:r>
      <w:r w:rsidR="00C20F04">
        <w:t xml:space="preserve">the on-time identification of infected individuals is </w:t>
      </w:r>
      <w:r w:rsidR="00264446">
        <w:t>sparse</w:t>
      </w:r>
      <w:r w:rsidR="00C20F04">
        <w:t xml:space="preserve"> in many resource-limited settings</w:t>
      </w:r>
      <w:r w:rsidR="001C1E4E">
        <w:fldChar w:fldCharType="begin"/>
      </w:r>
      <w:r w:rsidR="001C1E4E">
        <w:instrText xml:space="preserve"> ADDIN PAPERS2_CITATIONS &lt;citation&gt;&lt;uuid&gt;9DCA9E31-3331-4789-8F04-461722D22D5B&lt;/uuid&gt;&lt;priority&gt;0&lt;/priority&gt;&lt;publications&gt;&lt;publication&gt;&lt;uuid&gt;C7B4B5B8-834D-40B0-9BF9-048CD545D181&lt;/uuid&gt;&lt;volume&gt;8&lt;/volume&gt;&lt;accepted_date&gt;99201212291200000000222000&lt;/accepted_date&gt;&lt;doi&gt;10.1371/journal.pone.0055305&lt;/doi&gt;&lt;startpage&gt;e55305&lt;/startpage&gt;&lt;publication_date&gt;99201300001200000000200000&lt;/publication_date&gt;&lt;url&gt;http://eutils.ncbi.nlm.nih.gov/entrez/eutils/elink.fcgi?dbfrom=pubmed&amp;amp;id=23383147&amp;amp;retmode=ref&amp;amp;cmd=prlinks&lt;/url&gt;&lt;type&gt;400&lt;/type&gt;&lt;title&gt;Risk factors for late-stage HIV disease presentation at initial HIV diagnosis in Durban, South Africa.&lt;/title&gt;&lt;location&gt;200,9,42.3622666,-71.0694056&lt;/location&gt;&lt;submission_date&gt;99201210311200000000222000&lt;/submission_date&gt;&lt;number&gt;1&lt;/number&gt;&lt;institution&gt;Division of Infectious Diseases, Massachusetts General Hospital, Boston, Massachusetts, United States of America. pdrain@partners.org&lt;/institution&gt;&lt;subtype&gt;400&lt;/subtype&gt;&lt;bundle&gt;&lt;publication&gt;&lt;url&gt;http://www.plosone.org/&lt;/url&gt;&lt;title&gt;PLoS ONE&lt;/title&gt;&lt;type&gt;-100&lt;/type&gt;&lt;subtype&gt;-100&lt;/subtype&gt;&lt;uuid&gt;937301D8-DEB3-4422-BC8F-63EDC098D774&lt;/uuid&gt;&lt;/publication&gt;&lt;/bundle&gt;&lt;authors&gt;&lt;author&gt;&lt;firstName&gt;Paul&lt;/firstName&gt;&lt;middleNames&gt;K&lt;/middleNames&gt;&lt;lastName&gt;Drain&lt;/lastName&gt;&lt;/author&gt;&lt;author&gt;&lt;firstName&gt;Elena&lt;/firstName&gt;&lt;lastName&gt;Losina&lt;/lastName&gt;&lt;/author&gt;&lt;author&gt;&lt;firstName&gt;Gary&lt;/firstName&gt;&lt;lastName&gt;Parker&lt;/lastName&gt;&lt;/author&gt;&lt;author&gt;&lt;firstName&gt;Janet&lt;/firstName&gt;&lt;lastName&gt;Giddy&lt;/lastName&gt;&lt;/author&gt;&lt;author&gt;&lt;firstName&gt;Douglas&lt;/firstName&gt;&lt;lastName&gt;Ross&lt;/lastName&gt;&lt;/author&gt;&lt;author&gt;&lt;firstName&gt;Jeffrey&lt;/firstName&gt;&lt;middleNames&gt;N&lt;/middleNames&gt;&lt;lastName&gt;Katz&lt;/lastName&gt;&lt;/author&gt;&lt;author&gt;&lt;firstName&gt;Sharon&lt;/firstName&gt;&lt;middleNames&gt;M&lt;/middleNames&gt;&lt;lastName&gt;Coleman&lt;/lastName&gt;&lt;/author&gt;&lt;author&gt;&lt;firstName&gt;Laura&lt;/firstName&gt;&lt;middleNames&gt;M&lt;/middleNames&gt;&lt;lastName&gt;Bogart&lt;/lastName&gt;&lt;/author&gt;&lt;author&gt;&lt;firstName&gt;Kenneth&lt;/firstName&gt;&lt;middleNames&gt;A&lt;/middleNames&gt;&lt;lastName&gt;Freedberg&lt;/lastName&gt;&lt;/author&gt;&lt;author&gt;&lt;firstName&gt;Rochelle&lt;/firstName&gt;&lt;middleNames&gt;P&lt;/middleNames&gt;&lt;lastName&gt;Walensky&lt;/lastName&gt;&lt;/author&gt;&lt;author&gt;&lt;firstName&gt;Ingrid&lt;/firstName&gt;&lt;middleNames&gt;V&lt;/middleNames&gt;&lt;lastName&gt;Bassett&lt;/lastName&gt;&lt;/author&gt;&lt;/authors&gt;&lt;/publication&gt;&lt;/publications&gt;&lt;cites&gt;&lt;/cites&gt;&lt;/citation&gt;</w:instrText>
      </w:r>
      <w:r w:rsidR="001C1E4E">
        <w:fldChar w:fldCharType="separate"/>
      </w:r>
      <w:r w:rsidR="001C1E4E">
        <w:rPr>
          <w:lang w:val="en-US"/>
        </w:rPr>
        <w:t>{Drain:2013iv</w:t>
      </w:r>
      <w:r w:rsidR="00870DC3">
        <w:rPr>
          <w:lang w:val="en-US"/>
        </w:rPr>
        <w:t>,</w:t>
      </w:r>
      <w:r w:rsidR="001C1E4E">
        <w:fldChar w:fldCharType="end"/>
      </w:r>
      <w:r w:rsidR="00870DC3">
        <w:fldChar w:fldCharType="begin"/>
      </w:r>
      <w:r w:rsidR="00870DC3">
        <w:instrText xml:space="preserve"> ADDIN PAPERS2_CITATIONS &lt;citation&gt;&lt;uuid&gt;B45DB5F6-3D1B-47CD-9AA0-7F1852960578&lt;/uuid&gt;&lt;priority&gt;0&lt;/priority&gt;&lt;publications&gt;&lt;publication&gt;&lt;uuid&gt;0602394E-C7EB-4357-8118-A62DF5F4C548&lt;/uuid&gt;&lt;volume&gt;18&lt;/volume&gt;&lt;startpage&gt;2145&lt;/startpage&gt;&lt;publication_date&gt;99200411051200000000222000&lt;/publication_date&gt;&lt;url&gt;http://eutils.ncbi.nlm.nih.gov/entrez/eutils/elink.fcgi?dbfrom=pubmed&amp;amp;id=15577647&amp;amp;retmode=ref&amp;amp;cmd=prlinks&lt;/url&gt;&lt;type&gt;400&lt;/type&gt;&lt;title&gt;Late presenters in the era of highly active antiretroviral therapy: uptake of and responses to antiretroviral therapy.&lt;/title&gt;&lt;location&gt;&amp;lt;html&amp;gt;&amp;lt;head&amp;gt;&amp;lt;meta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Home&amp;lt;/a&amp;gt;&amp;lt;/div&amp;gt;&amp;lt;/body&amp;gt;&amp;lt;/html&amp;gt;&lt;/location&gt;&lt;institution&gt;Royal Free and University College Medical School, Royal Free NHS Trust, London, UK. c.sabin@pcps.ucl.ac.uk&lt;/institution&gt;&lt;number&gt;16&lt;/number&gt;&lt;subtype&gt;400&lt;/subtype&gt;&lt;endpage&gt;2151&lt;/endpage&gt;&lt;bundle&gt;&lt;publication&gt;&lt;title&gt;AIDS&lt;/title&gt;&lt;type&gt;-100&lt;/type&gt;&lt;subtype&gt;-100&lt;/subtype&gt;&lt;uuid&gt;7207AF0A-05FA-47CC-8189-F0E1621F7526&lt;/uuid&gt;&lt;/publication&gt;&lt;/bundle&gt;&lt;authors&gt;&lt;author&gt;&lt;firstName&gt;Caroline&lt;/firstName&gt;&lt;middleNames&gt;A&lt;/middleNames&gt;&lt;lastName&gt;Sabin&lt;/lastName&gt;&lt;/author&gt;&lt;author&gt;&lt;firstName&gt;Colette&lt;/firstName&gt;&lt;middleNames&gt;J&lt;/middleNames&gt;&lt;lastName&gt;Smith&lt;/lastName&gt;&lt;/author&gt;&lt;author&gt;&lt;firstName&gt;Helen&lt;/firstName&gt;&lt;lastName&gt;Gumley&lt;/lastName&gt;&lt;/author&gt;&lt;author&gt;&lt;firstName&gt;Gabrielle&lt;/firstName&gt;&lt;lastName&gt;Murphy&lt;/lastName&gt;&lt;/author&gt;&lt;author&gt;&lt;firstName&gt;Fiona&lt;/firstName&gt;&lt;middleNames&gt;C&lt;/middleNames&gt;&lt;lastName&gt;Lampe&lt;/lastName&gt;&lt;/author&gt;&lt;author&gt;&lt;firstName&gt;Andrew&lt;/firstName&gt;&lt;middleNames&gt;N&lt;/middleNames&gt;&lt;lastName&gt;Phillips&lt;/lastName&gt;&lt;/author&gt;&lt;author&gt;&lt;firstName&gt;Beth&lt;/firstName&gt;&lt;lastName&gt;Prinz&lt;/lastName&gt;&lt;/author&gt;&lt;author&gt;&lt;firstName&gt;Mike&lt;/firstName&gt;&lt;lastName&gt;Youle&lt;/lastName&gt;&lt;/author&gt;&lt;author&gt;&lt;firstName&gt;Margaret&lt;/firstName&gt;&lt;middleNames&gt;A&lt;/middleNames&gt;&lt;lastName&gt;Johnson&lt;/lastName&gt;&lt;/author&gt;&lt;/authors&gt;&lt;/publication&gt;&lt;/publications&gt;&lt;cites&gt;&lt;/cites&gt;&lt;/citation&gt;</w:instrText>
      </w:r>
      <w:r w:rsidR="00870DC3">
        <w:fldChar w:fldCharType="separate"/>
      </w:r>
      <w:r w:rsidR="00870DC3">
        <w:rPr>
          <w:lang w:val="en-US"/>
        </w:rPr>
        <w:t>Sabin:2004uy}</w:t>
      </w:r>
      <w:r w:rsidR="00870DC3">
        <w:fldChar w:fldCharType="end"/>
      </w:r>
      <w:r w:rsidR="00C20F04">
        <w:t xml:space="preserve">. Timely diagnosis is defined as alerting an individual to their serostatus prior to that individual </w:t>
      </w:r>
      <w:r w:rsidR="00264446">
        <w:t>becoming eligible for treatment;</w:t>
      </w:r>
      <w:r w:rsidR="00C20F04">
        <w:t xml:space="preserve"> </w:t>
      </w:r>
      <w:r w:rsidR="00264446">
        <w:t>y</w:t>
      </w:r>
      <w:r w:rsidR="00C20F04">
        <w:t xml:space="preserve">et, data from Uganda indicate that almost half of all infected individuals newly diagnosed were </w:t>
      </w:r>
      <w:r w:rsidR="00264446">
        <w:t xml:space="preserve">already </w:t>
      </w:r>
      <w:r w:rsidR="00C20F04">
        <w:t xml:space="preserve">eligible for treatment and </w:t>
      </w:r>
      <w:r w:rsidR="00B53D32">
        <w:t>therefore</w:t>
      </w:r>
      <w:r w:rsidR="00C20F04">
        <w:t xml:space="preserve"> detected late</w:t>
      </w:r>
      <w:r w:rsidR="00C20F04">
        <w:fldChar w:fldCharType="begin"/>
      </w:r>
      <w:r w:rsidR="0075253B">
        <w:instrText xml:space="preserve"> ADDIN PAPERS2_CITATIONS &lt;citation&gt;&lt;uuid&gt;8A3F9F95-135D-4A9B-95C6-AAF3217E88D7&lt;/uuid&gt;&lt;priority&gt;13&lt;/priority&gt;&lt;publications&gt;&lt;publication&gt;&lt;uuid&gt;E0546E8F-AF51-4747-8088-F15996113A68&lt;/uuid&gt;&lt;volume&gt;6&lt;/volume&gt;&lt;accepted_date&gt;99201106111200000000222000&lt;/accepted_date&gt;&lt;doi&gt;10.1371/journal.pone.0021794&lt;/doi&gt;&lt;startpage&gt;e21794&lt;/startpage&gt;&lt;publication_date&gt;99201100001200000000200000&lt;/publication_date&gt;&lt;url&gt;http://eutils.ncbi.nlm.nih.gov/entrez/eutils/elink.fcgi?dbfrom=pubmed&amp;amp;id=21750732&amp;amp;retmode=ref&amp;amp;cmd=prlinks&lt;/url&gt;&lt;type&gt;400&lt;/type&gt;&lt;title&gt;Missed opportunities for HIV testing and late-stage diagnosis among HIV-infected patients in Uganda.&lt;/title&gt;&lt;location&gt;200,4,0.3136111,32.5811111&lt;/location&gt;&lt;submission_date&gt;99201011251200000000222000&lt;/submission_date&gt;&lt;number&gt;7&lt;/number&gt;&lt;institution&gt;Department of Disease Control and Environmental Health, Makerere University School of Public Health, Kampala, Uganda. rwanyenze@hotmail.com&lt;/institution&gt;&lt;subtype&gt;400&lt;/subtype&gt;&lt;bundle&gt;&lt;publication&gt;&lt;url&gt;http://www.plosone.org/&lt;/url&gt;&lt;title&gt;PLoS ONE&lt;/title&gt;&lt;type&gt;-100&lt;/type&gt;&lt;subtype&gt;-100&lt;/subtype&gt;&lt;uuid&gt;937301D8-DEB3-4422-BC8F-63EDC098D774&lt;/uuid&gt;&lt;/publication&gt;&lt;/bundle&gt;&lt;authors&gt;&lt;author&gt;&lt;firstName&gt;Rhoda&lt;/firstName&gt;&lt;middleNames&gt;K&lt;/middleNames&gt;&lt;lastName&gt;Wanyenze&lt;/lastName&gt;&lt;/author&gt;&lt;author&gt;&lt;firstName&gt;Moses&lt;/firstName&gt;&lt;middleNames&gt;R&lt;/middleNames&gt;&lt;lastName&gt;Kamya&lt;/lastName&gt;&lt;/author&gt;&lt;author&gt;&lt;firstName&gt;Robin&lt;/firstName&gt;&lt;lastName&gt;Fatch&lt;/lastName&gt;&lt;/author&gt;&lt;author&gt;&lt;firstName&gt;Harriet&lt;/firstName&gt;&lt;lastName&gt;Mayanja-Kizza&lt;/lastName&gt;&lt;/author&gt;&lt;author&gt;&lt;firstName&gt;Steven&lt;/firstName&gt;&lt;lastName&gt;Baveewo&lt;/lastName&gt;&lt;/author&gt;&lt;author&gt;&lt;firstName&gt;Sharif&lt;/firstName&gt;&lt;lastName&gt;Sawires&lt;/lastName&gt;&lt;/author&gt;&lt;author&gt;&lt;firstName&gt;David&lt;/firstName&gt;&lt;middleNames&gt;Roy&lt;/middleNames&gt;&lt;lastName&gt;Bangsberg&lt;/lastName&gt;&lt;/author&gt;&lt;author&gt;&lt;firstName&gt;Thomas&lt;/firstName&gt;&lt;lastName&gt;Coates&lt;/lastName&gt;&lt;/author&gt;&lt;author&gt;&lt;firstName&gt;Judith&lt;/firstName&gt;&lt;middleNames&gt;A&lt;/middleNames&gt;&lt;lastName&gt;Hahn&lt;/lastName&gt;&lt;/author&gt;&lt;/authors&gt;&lt;/publication&gt;&lt;/publications&gt;&lt;cites&gt;&lt;/cites&gt;&lt;/citation&gt;</w:instrText>
      </w:r>
      <w:r w:rsidR="00C20F04">
        <w:fldChar w:fldCharType="separate"/>
      </w:r>
      <w:r w:rsidR="00C20F04">
        <w:rPr>
          <w:lang w:val="en-US"/>
        </w:rPr>
        <w:t>{Wanyenze:2011gz}</w:t>
      </w:r>
      <w:r w:rsidR="00C20F04">
        <w:fldChar w:fldCharType="end"/>
      </w:r>
      <w:r w:rsidR="00C20F04">
        <w:t>.</w:t>
      </w:r>
      <w:r w:rsidR="00E95B81">
        <w:t xml:space="preserve"> Secondly, </w:t>
      </w:r>
      <w:r w:rsidR="008D410E">
        <w:t xml:space="preserve">late </w:t>
      </w:r>
      <w:r w:rsidR="00E95B81">
        <w:t xml:space="preserve">diagnosis </w:t>
      </w:r>
      <w:r w:rsidR="008D410E">
        <w:t xml:space="preserve">is followed by </w:t>
      </w:r>
      <w:r w:rsidR="00E95B81">
        <w:t>late initiation of treatment</w:t>
      </w:r>
      <w:r w:rsidR="008D410E">
        <w:t xml:space="preserve">; with many studies reporting patients initiating ART with CD4 counts far lower than treatment guidelines </w:t>
      </w:r>
      <w:proofErr w:type="gramStart"/>
      <w:r w:rsidR="008D410E">
        <w:t>recommend</w:t>
      </w:r>
      <w:r w:rsidR="00962A36">
        <w:t>{</w:t>
      </w:r>
      <w:proofErr w:type="gramEnd"/>
      <w:r w:rsidR="00962A36">
        <w:t>Boulle:2014uj</w:t>
      </w:r>
      <w:r w:rsidR="009E4CC4">
        <w:fldChar w:fldCharType="begin"/>
      </w:r>
      <w:r w:rsidR="009E4CC4">
        <w:instrText xml:space="preserve"> ADDIN PAPERS2_CITATIONS &lt;citation&gt;&lt;uuid&gt;C0E53D26-2E28-491B-916F-4AF57DDA24E9&lt;/uuid&gt;&lt;priority&gt;0&lt;/priority&gt;&lt;publications&gt;&lt;publication&gt;&lt;volume&gt;7&lt;/volume&gt;&lt;publication_date&gt;99201205151200000000222000&lt;/publication_date&gt;&lt;number&gt;5&lt;/number&gt;&lt;doi&gt;10.1371/journal.pone.0037125.t003&lt;/doi&gt;&lt;startpage&gt;e37125&lt;/startpage&gt;&lt;title&gt;Factors Associated with Late Antiretroviral Therapy Initiation among Adults in Mozambique&lt;/title&gt;&lt;uuid&gt;89858F5B-4089-4FD1-8D8A-CA19415058D1&lt;/uuid&gt;&lt;subtype&gt;400&lt;/subtype&gt;&lt;type&gt;400&lt;/type&gt;&lt;url&gt;http://dx.plos.org/10.1371/journal.pone.0037125.t003&lt;/url&gt;&lt;bundle&gt;&lt;publication&gt;&lt;url&gt;http://www.plosone.org/&lt;/url&gt;&lt;title&gt;PLoS ONE&lt;/title&gt;&lt;type&gt;-100&lt;/type&gt;&lt;subtype&gt;-100&lt;/subtype&gt;&lt;uuid&gt;937301D8-DEB3-4422-BC8F-63EDC098D774&lt;/uuid&gt;&lt;/publication&gt;&lt;/bundle&gt;&lt;authors&gt;&lt;author&gt;&lt;firstName&gt;Maria&lt;/firstName&gt;&lt;lastName&gt;Lahuerta&lt;/lastName&gt;&lt;/author&gt;&lt;author&gt;&lt;firstName&gt;Josue&lt;/firstName&gt;&lt;lastName&gt;Lima&lt;/lastName&gt;&lt;/author&gt;&lt;author&gt;&lt;firstName&gt;Harriet&lt;/firstName&gt;&lt;lastName&gt;Nuwagaba-Biribonwoha&lt;/lastName&gt;&lt;/author&gt;&lt;author&gt;&lt;firstName&gt;Mie&lt;/firstName&gt;&lt;lastName&gt;Okamura&lt;/lastName&gt;&lt;/author&gt;&lt;author&gt;&lt;firstName&gt;Maria&lt;/firstName&gt;&lt;middleNames&gt;Fernanda&lt;/middleNames&gt;&lt;lastName&gt;Alvim&lt;/lastName&gt;&lt;/author&gt;&lt;author&gt;&lt;firstName&gt;Rufino&lt;/firstName&gt;&lt;lastName&gt;Fernandes&lt;/lastName&gt;&lt;/author&gt;&lt;author&gt;&lt;firstName&gt;Americo&lt;/firstName&gt;&lt;lastName&gt;Assan&lt;/lastName&gt;&lt;/author&gt;&lt;author&gt;&lt;firstName&gt;David&lt;/firstName&gt;&lt;lastName&gt;Hoos&lt;/lastName&gt;&lt;/author&gt;&lt;author&gt;&lt;firstName&gt;Batya&lt;/firstName&gt;&lt;lastName&gt;Elul&lt;/lastName&gt;&lt;/author&gt;&lt;author&gt;&lt;firstName&gt;Wafaa&lt;/firstName&gt;&lt;middleNames&gt;M&lt;/middleNames&gt;&lt;lastName&gt;El-Sadr&lt;/lastName&gt;&lt;/author&gt;&lt;author&gt;&lt;firstName&gt;Denis&lt;/firstName&gt;&lt;lastName&gt;Nash&lt;/lastName&gt;&lt;/author&gt;&lt;/authors&gt;&lt;editors&gt;&lt;author&gt;&lt;firstName&gt;Patrick&lt;/firstName&gt;&lt;middleNames&gt;S&lt;/middleNames&gt;&lt;lastName&gt;Sullivan&lt;/lastName&gt;&lt;/author&gt;&lt;/editors&gt;&lt;/publication&gt;&lt;publication&gt;&lt;volume&gt;24&lt;/volume&gt;&lt;publication_date&gt;99201300001200000000200000&lt;/publication_date&gt;&lt;number&gt;1&lt;/number&gt;&lt;startpage&gt;359&lt;/startpage&gt;&lt;title&gt;The problem of late ART initiation in sub-Saharan Africa: a transient aspect of scale-up or a long-term phenomenon?&lt;/title&gt;&lt;uuid&gt;DD3489DC-399F-479C-8FAF-379FFC7E8CA4&lt;/uuid&gt;&lt;subtype&gt;400&lt;/subtype&gt;&lt;publisher&gt;The Johns Hopkins University Press&lt;/publisher&gt;&lt;type&gt;400&lt;/type&gt;&lt;endpage&gt;383&lt;/endpage&gt;&lt;url&gt;http://muse.jhu.edu/journals/journal_of_health_care_for_the_poor_and_underserved/v024/24.1.lahuerta.html&lt;/url&gt;&lt;bundle&gt;&lt;publication&gt;&lt;title&gt;Journal Health Care Poor Underserved&lt;/title&gt;&lt;type&gt;-100&lt;/type&gt;&lt;subtype&gt;-100&lt;/subtype&gt;&lt;uuid&gt;DD0155B4-E0C7-4A86-8585-5E21D491B98F&lt;/uuid&gt;&lt;/publication&gt;&lt;/bundle&gt;&lt;authors&gt;&lt;author&gt;&lt;firstName&gt;Maria&lt;/firstName&gt;&lt;lastName&gt;Lahuerta&lt;/lastName&gt;&lt;/author&gt;&lt;author&gt;&lt;firstName&gt;Frances&lt;/firstName&gt;&lt;lastName&gt;Ue&lt;/lastName&gt;&lt;/author&gt;&lt;author&gt;&lt;firstName&gt;Susie&lt;/firstName&gt;&lt;lastName&gt;Hoffman&lt;/lastName&gt;&lt;/author&gt;&lt;author&gt;&lt;firstName&gt;Batya&lt;/firstName&gt;&lt;lastName&gt;Elul&lt;/lastName&gt;&lt;/author&gt;&lt;author&gt;&lt;firstName&gt;Sarah&lt;/firstName&gt;&lt;middleNames&gt;Gorrell&lt;/middleNames&gt;&lt;lastName&gt;Kulkarni&lt;/lastName&gt;&lt;/author&gt;&lt;author&gt;&lt;firstName&gt;Yingfeng&lt;/firstName&gt;&lt;lastName&gt;Wu&lt;/lastName&gt;&lt;/author&gt;&lt;author&gt;&lt;firstName&gt;Harriet&lt;/firstName&gt;&lt;lastName&gt;Nuwagaba-Biribonwoha&lt;/lastName&gt;&lt;/author&gt;&lt;author&gt;&lt;firstName&gt;Robert&lt;/firstName&gt;&lt;middleNames&gt;H&lt;/middleNames&gt;&lt;lastName&gt;Remien&lt;/lastName&gt;&lt;/author&gt;&lt;author&gt;&lt;firstName&gt;Wafaa&lt;/firstName&gt;&lt;middleNames&gt;M&lt;/middleNames&gt;&lt;lastName&gt;El-Sadr&lt;/lastName&gt;&lt;/author&gt;&lt;author&gt;&lt;firstName&gt;Denis&lt;/firstName&gt;&lt;lastName&gt;Nash&lt;/lastName&gt;&lt;/author&gt;&lt;/authors&gt;&lt;/publication&gt;&lt;/publications&gt;&lt;cites&gt;&lt;/cites&gt;&lt;/citation&gt;</w:instrText>
      </w:r>
      <w:r w:rsidR="009E4CC4">
        <w:fldChar w:fldCharType="separate"/>
      </w:r>
      <w:r w:rsidR="009E4CC4">
        <w:rPr>
          <w:lang w:val="en-US"/>
        </w:rPr>
        <w:t>,Lahuerta:2012hi, Lahuerta:2013tk,</w:t>
      </w:r>
      <w:r w:rsidR="009E4CC4">
        <w:fldChar w:fldCharType="end"/>
      </w:r>
      <w:r w:rsidR="009E4CC4">
        <w:fldChar w:fldCharType="begin"/>
      </w:r>
      <w:r w:rsidR="009E4CC4">
        <w:instrText xml:space="preserve"> ADDIN PAPERS2_CITATIONS &lt;citation&gt;&lt;uuid&gt;A915D035-5308-412D-8D30-51F44B37906C&lt;/uuid&gt;&lt;priority&gt;0&lt;/priority&gt;&lt;publications&gt;&lt;publication&gt;&lt;uuid&gt;1ADA97F3-8EE3-4B97-A943-477EA28C76BA&lt;/uuid&gt;&lt;volume&gt;25&lt;/volume&gt;&lt;doi&gt;10.1097/QAD.0b013e32834811b2&lt;/doi&gt;&lt;subtitle&gt;&lt;/subtitle&gt;&lt;startpage&gt;1523&lt;/startpage&gt;&lt;publication_date&gt;99201107001200000000220000&lt;/publication_date&gt;&lt;url&gt;http://content.wkhealth.com/linkback/openurl?sid=WKPTLP:landingpage&amp;amp;an=00002030-201107310-00010&lt;/url&gt;&lt;type&gt;400&lt;/type&gt;&lt;title&gt;Program-level and contextual-level determinants of low-median CD4+ cell count in cohorts of persons initiating ART in eight sub-Saharan African countries&lt;/title&gt;&lt;number&gt;12&lt;/number&gt;&lt;subtype&gt;400&lt;/subtype&gt;&lt;endpage&gt;1533&lt;/endpage&gt;&lt;bundle&gt;&lt;publication&gt;&lt;title&gt;AIDS&lt;/title&gt;&lt;type&gt;-100&lt;/type&gt;&lt;subtype&gt;-100&lt;/subtype&gt;&lt;uuid&gt;7207AF0A-05FA-47CC-8189-F0E1621F7526&lt;/uuid&gt;&lt;/publication&gt;&lt;/bundle&gt;&lt;authors&gt;&lt;author&gt;&lt;firstName&gt;Denis&lt;/firstName&gt;&lt;lastName&gt;Nash&lt;/lastName&gt;&lt;/author&gt;&lt;author&gt;&lt;firstName&gt;Yingfeng&lt;/firstName&gt;&lt;lastName&gt;Wu&lt;/lastName&gt;&lt;/author&gt;&lt;author&gt;&lt;firstName&gt;Batya&lt;/firstName&gt;&lt;lastName&gt;Elul&lt;/lastName&gt;&lt;/author&gt;&lt;author&gt;&lt;firstName&gt;David&lt;/firstName&gt;&lt;lastName&gt;Hoos&lt;/lastName&gt;&lt;/author&gt;&lt;author&gt;&lt;firstName&gt;Wafaa&lt;/firstName&gt;&lt;middleNames&gt;M&lt;/middleNames&gt;&lt;lastName&gt;El-Sadr&lt;/lastName&gt;&lt;/author&gt;&lt;/authors&gt;&lt;/publication&gt;&lt;/publications&gt;&lt;cites&gt;&lt;/cites&gt;&lt;/citation&gt;</w:instrText>
      </w:r>
      <w:r w:rsidR="009E4CC4">
        <w:fldChar w:fldCharType="separate"/>
      </w:r>
      <w:r w:rsidR="009E4CC4">
        <w:rPr>
          <w:lang w:val="en-US"/>
        </w:rPr>
        <w:t>Nash:2011ki}</w:t>
      </w:r>
      <w:r w:rsidR="009E4CC4">
        <w:fldChar w:fldCharType="end"/>
      </w:r>
      <w:r w:rsidR="00BE19DA">
        <w:t>.</w:t>
      </w:r>
      <w:r w:rsidR="00B80D12">
        <w:t xml:space="preserve"> </w:t>
      </w:r>
      <w:r w:rsidR="00816109">
        <w:t xml:space="preserve">The </w:t>
      </w:r>
      <w:r w:rsidR="00A657FC">
        <w:t xml:space="preserve">major </w:t>
      </w:r>
      <w:r w:rsidR="00816109">
        <w:t>consequence</w:t>
      </w:r>
      <w:r w:rsidR="00BE19DA">
        <w:t xml:space="preserve"> of late ART initiation</w:t>
      </w:r>
      <w:r w:rsidR="00C8345E">
        <w:t>,</w:t>
      </w:r>
      <w:r w:rsidR="00A5693B">
        <w:t xml:space="preserve"> </w:t>
      </w:r>
      <w:r w:rsidR="00A657FC">
        <w:t>is an observed increase in HIV-related mortality, negatively correlating with CD4 count at the time of initiation</w:t>
      </w:r>
      <w:r w:rsidR="00A657FC">
        <w:fldChar w:fldCharType="begin"/>
      </w:r>
      <w:r w:rsidR="0075253B">
        <w:instrText xml:space="preserve"> ADDIN PAPERS2_CITATIONS &lt;citation&gt;&lt;uuid&gt;8BEE9FBC-84C1-4CE9-9F06-5DC91A1AB8AF&lt;/uuid&gt;&lt;priority&gt;5&lt;/priority&gt;&lt;publications&gt;&lt;publication&gt;&lt;uuid&gt;60B0F23E-6A0C-4E16-BCF2-2078293E2601&lt;/uuid&gt;&lt;volume&gt;10&lt;/volume&gt;&lt;accepted_date&gt;99201302281200000000222000&lt;/accepted_date&gt;&lt;doi&gt;10.1371/journal.pmed.1001418&lt;/doi&gt;&lt;startpage&gt;e1001418&lt;/startpage&gt;&lt;publication_date&gt;99201300001200000000200000&lt;/publication_date&gt;&lt;url&gt;http://eutils.ncbi.nlm.nih.gov/entrez/eutils/elink.fcgi?dbfrom=pubmed&amp;amp;id=23585736&amp;amp;retmode=ref&amp;amp;cmd=prlinks&lt;/url&gt;&lt;type&gt;400&lt;/type&gt;&lt;title&gt;Life expectancies of South African adults starting antiretroviral treatment: collaborative analysis of cohort studies.&lt;/title&gt;&lt;location&gt;&amp;lt;html&amp;gt;&amp;lt;head&amp;gt;&amp;lt;meta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Home&amp;lt;/a&amp;gt;&amp;lt;/div&amp;gt;&amp;lt;/body&amp;gt;&amp;lt;/html&amp;gt;&lt;/location&gt;&lt;submission_date&gt;99201208161200000000222000&lt;/submission_date&gt;&lt;number&gt;4&lt;/number&gt;&lt;institution&gt;Centre for Infectious Disease Epidemiology and Research, University of Cape Town, Cape Town, South Africa. Leigh.Johnson@uct.ac.za&lt;/institution&gt;&lt;subtype&gt;400&lt;/subtype&gt;&lt;bundle&gt;&lt;publication&gt;&lt;title&gt;PLoS Medicine&lt;/title&gt;&lt;type&gt;-100&lt;/type&gt;&lt;subtype&gt;-100&lt;/subtype&gt;&lt;uuid&gt;032F8D8E-8579-48D1-833A-A61EDCB35F0F&lt;/uuid&gt;&lt;/publication&gt;&lt;/bundle&gt;&lt;authors&gt;&lt;author&gt;&lt;firstName&gt;Leigh&lt;/firstName&gt;&lt;middleNames&gt;Francis&lt;/middleNames&gt;&lt;lastName&gt;Johnson&lt;/lastName&gt;&lt;/author&gt;&lt;author&gt;&lt;firstName&gt;Joel&lt;/firstName&gt;&lt;lastName&gt;Mossong&lt;/lastName&gt;&lt;/author&gt;&lt;author&gt;&lt;firstName&gt;Rob&lt;/firstName&gt;&lt;middleNames&gt;E&lt;/middleNames&gt;&lt;lastName&gt;Dorrington&lt;/lastName&gt;&lt;/author&gt;&lt;author&gt;&lt;firstName&gt;Michael&lt;/firstName&gt;&lt;lastName&gt;Schomaker&lt;/lastName&gt;&lt;/author&gt;&lt;author&gt;&lt;firstName&gt;Christopher&lt;/firstName&gt;&lt;middleNames&gt;J&lt;/middleNames&gt;&lt;lastName&gt;Hoffmann&lt;/lastName&gt;&lt;/author&gt;&lt;author&gt;&lt;firstName&gt;Olivia&lt;/firstName&gt;&lt;lastName&gt;Keiser&lt;/lastName&gt;&lt;/author&gt;&lt;author&gt;&lt;firstName&gt;Matthew&lt;/firstName&gt;&lt;middleNames&gt;P&lt;/middleNames&gt;&lt;lastName&gt;Fox&lt;/lastName&gt;&lt;/author&gt;&lt;author&gt;&lt;firstName&gt;Robin&lt;/firstName&gt;&lt;lastName&gt;Wood&lt;/lastName&gt;&lt;/author&gt;&lt;author&gt;&lt;firstName&gt;Hans&lt;/firstName&gt;&lt;lastName&gt;Prozesky&lt;/lastName&gt;&lt;/author&gt;&lt;author&gt;&lt;firstName&gt;Janet&lt;/firstName&gt;&lt;lastName&gt;Giddy&lt;/lastName&gt;&lt;/author&gt;&lt;author&gt;&lt;firstName&gt;Daniela&lt;/firstName&gt;&lt;middleNames&gt;Belen&lt;/middleNames&gt;&lt;lastName&gt;Garone&lt;/lastName&gt;&lt;/author&gt;&lt;author&gt;&lt;firstName&gt;Morna&lt;/firstName&gt;&lt;lastName&gt;Cornell&lt;/lastName&gt;&lt;/author&gt;&lt;author&gt;&lt;firstName&gt;Matthias&lt;/firstName&gt;&lt;lastName&gt;Egger&lt;/lastName&gt;&lt;/author&gt;&lt;author&gt;&lt;firstName&gt;Andrew&lt;/firstName&gt;&lt;middleNames&gt;M&lt;/middleNames&gt;&lt;lastName&gt;Boulle&lt;/lastName&gt;&lt;/author&gt;&lt;author&gt;&lt;lastName&gt;International Epidemiologic Databases to Evaluate AIDS Southern Africa Collaboration&lt;/lastName&gt;&lt;/author&gt;&lt;/authors&gt;&lt;/publication&gt;&lt;/publications&gt;&lt;cites&gt;&lt;/cites&gt;&lt;/citation&gt;</w:instrText>
      </w:r>
      <w:r w:rsidR="00A657FC">
        <w:fldChar w:fldCharType="separate"/>
      </w:r>
      <w:r w:rsidR="00A657FC">
        <w:rPr>
          <w:lang w:val="en-US"/>
        </w:rPr>
        <w:t>{Johnson:2013co}</w:t>
      </w:r>
      <w:r w:rsidR="00A657FC">
        <w:fldChar w:fldCharType="end"/>
      </w:r>
      <w:r w:rsidR="00CB12F5">
        <w:t xml:space="preserve">. </w:t>
      </w:r>
      <w:r w:rsidR="00C8345E">
        <w:t xml:space="preserve">Thus, from the viewpoint of the clinic, late treatment initiation is the major driver </w:t>
      </w:r>
      <w:r w:rsidR="0011085E">
        <w:t>behind</w:t>
      </w:r>
      <w:r w:rsidR="00C8345E">
        <w:t xml:space="preserve"> HIV-related mortality in ART programmes</w:t>
      </w:r>
      <w:bookmarkStart w:id="15" w:name="_GoBack"/>
      <w:bookmarkEnd w:id="15"/>
      <w:r w:rsidR="00C8345E">
        <w:t xml:space="preserve">. </w:t>
      </w:r>
      <w:r w:rsidR="00CB12F5">
        <w:t>Current data now indicates that the hazard ratio of mortality for patients initiating ART with CD4 counts ≥200 vs. &lt;25 cells per μl is 0.21 (95% CI, 0.17 – 0.27)</w:t>
      </w:r>
      <w:r w:rsidR="00CB12F5">
        <w:fldChar w:fldCharType="begin"/>
      </w:r>
      <w:r w:rsidR="0075253B">
        <w:instrText xml:space="preserve"> ADDIN PAPERS2_CITATIONS &lt;citation&gt;&lt;uuid&gt;EAF022FD-6CE5-4454-9484-86AA1166FE4B&lt;/uuid&gt;&lt;priority&gt;4&lt;/priority&gt;&lt;publications&gt;&lt;publication&gt;&lt;uuid&gt;73705A89-5F19-4976-BCA1-48C5ECF6653D&lt;/uuid&gt;&lt;volume&gt;376&lt;/volume&gt;&lt;doi&gt;10.1016/S0140-6736(10)60666-6&lt;/doi&gt;&lt;startpage&gt;449&lt;/startpage&gt;&lt;publication_date&gt;99201008071200000000222000&lt;/publication_date&gt;&lt;url&gt;http://dx.doi.org/10.1016/S0140-6736(10)60666-6&lt;/url&gt;&lt;type&gt;400&lt;/type&gt;&lt;title&gt;Prognosis of patients with HIV-1 infection starting antiretroviral therapy in sub-Saharan Africa: a collaborative analysis of scale-up programmes.&lt;/title&gt;&lt;location&gt;200,9,51.4579714,-2.6014743&lt;/location&gt;&lt;institution&gt;Department of Social Medicine, University of Bristol, Bristol, UK.&lt;/institution&gt;&lt;number&gt;9739&lt;/number&gt;&lt;subtype&gt;400&lt;/subtype&gt;&lt;endpage&gt;457&lt;/endpage&gt;&lt;bundle&gt;&lt;publication&gt;&lt;publisher&gt;Elsevier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Margaret&lt;/firstName&gt;&lt;lastName&gt;May&lt;/lastName&gt;&lt;/author&gt;&lt;author&gt;&lt;firstName&gt;Andrew&lt;/firstName&gt;&lt;middleNames&gt;M&lt;/middleNames&gt;&lt;lastName&gt;Boulle&lt;/lastName&gt;&lt;/author&gt;&lt;author&gt;&lt;firstName&gt;Sam&lt;/firstName&gt;&lt;lastName&gt;Phiri&lt;/lastName&gt;&lt;/author&gt;&lt;author&gt;&lt;firstName&gt;Eugene&lt;/firstName&gt;&lt;lastName&gt;Messou&lt;/lastName&gt;&lt;/author&gt;&lt;author&gt;&lt;firstName&gt;Landon&lt;/firstName&gt;&lt;lastName&gt;Myer&lt;/lastName&gt;&lt;/author&gt;&lt;author&gt;&lt;firstName&gt;Robin&lt;/firstName&gt;&lt;lastName&gt;Wood&lt;/lastName&gt;&lt;/author&gt;&lt;author&gt;&lt;firstName&gt;Olivia&lt;/firstName&gt;&lt;lastName&gt;Keiser&lt;/lastName&gt;&lt;/author&gt;&lt;author&gt;&lt;firstName&gt;Jonathan&lt;/firstName&gt;&lt;middleNames&gt;AC&lt;/middleNames&gt;&lt;lastName&gt;Sterne&lt;/lastName&gt;&lt;/author&gt;&lt;author&gt;&lt;firstName&gt;Francois&lt;/firstName&gt;&lt;lastName&gt;Dabis&lt;/lastName&gt;&lt;/author&gt;&lt;author&gt;&lt;firstName&gt;Matthias&lt;/firstName&gt;&lt;lastName&gt;Egger&lt;/lastName&gt;&lt;/author&gt;&lt;author&gt;&lt;firstName&gt;for&lt;/firstName&gt;&lt;middleNames&gt;IeDEA Southern Africa and West&lt;/middleNames&gt;&lt;lastName&gt;Africa&lt;/lastName&gt;&lt;/author&gt;&lt;/authors&gt;&lt;/publication&gt;&lt;/publications&gt;&lt;cites&gt;&lt;/cites&gt;&lt;/citation&gt;</w:instrText>
      </w:r>
      <w:r w:rsidR="00CB12F5">
        <w:fldChar w:fldCharType="separate"/>
      </w:r>
      <w:r w:rsidR="00CB12F5">
        <w:rPr>
          <w:lang w:val="en-US"/>
        </w:rPr>
        <w:t>{May:2010ee}</w:t>
      </w:r>
      <w:r w:rsidR="00CB12F5">
        <w:fldChar w:fldCharType="end"/>
      </w:r>
      <w:r w:rsidR="00CB12F5">
        <w:t xml:space="preserve">. However, </w:t>
      </w:r>
      <w:r w:rsidR="00242D83">
        <w:t xml:space="preserve">mortality is likely to </w:t>
      </w:r>
      <w:r w:rsidR="00CB12F5">
        <w:t xml:space="preserve">be underestimated due to significant unreported </w:t>
      </w:r>
      <w:r w:rsidR="00242D83">
        <w:t xml:space="preserve">deaths </w:t>
      </w:r>
      <w:r w:rsidR="00CB12F5">
        <w:t>among patients lost to follow up</w:t>
      </w:r>
      <w:r w:rsidR="00242D83">
        <w:fldChar w:fldCharType="begin"/>
      </w:r>
      <w:r w:rsidR="0075253B">
        <w:instrText xml:space="preserve"> ADDIN PAPERS2_CITATIONS &lt;citation&gt;&lt;uuid&gt;315D3D71-5D06-4C36-91E9-2A2CF8119FEF&lt;/uuid&gt;&lt;priority&gt;1&lt;/priority&gt;&lt;publications&gt;&lt;publication&gt;&lt;uuid&gt;930717E1-56F6-4050-A82C-07B35706875C&lt;/uuid&gt;&lt;volume&gt;5&lt;/volume&gt;&lt;accepted_date&gt;99201009241200000000222000&lt;/accepted_date&gt;&lt;doi&gt;10.1371/journal.pone.0014149&lt;/doi&gt;&lt;startpage&gt;e14149&lt;/startpage&gt;&lt;publication_date&gt;99201000001200000000200000&lt;/publication_date&gt;&lt;url&gt;http://eutils.ncbi.nlm.nih.gov/entrez/eutils/elink.fcgi?dbfrom=pubmed&amp;amp;id=21152392&amp;amp;retmode=ref&amp;amp;cmd=prlinks&lt;/url&gt;&lt;type&gt;400&lt;/type&gt;&lt;title&gt;Adjusting mortality for loss to follow-up: analysis of five ART programmes in sub-Saharan Africa.&lt;/title&gt;&lt;location&gt;200,9,46.9504081,7.4381464&lt;/location&gt;&lt;submission_date&gt;99201004081200000000222000&lt;/submission_date&gt;&lt;number&gt;11&lt;/number&gt;&lt;institution&gt;Division of International and Environmental Health, Institute of Social and Preventive Medicine (ISPM), University of Bern, Bern, Switzerland.&lt;/institution&gt;&lt;subtype&gt;400&lt;/subtype&gt;&lt;bundle&gt;&lt;publication&gt;&lt;url&gt;http://www.plosone.org/&lt;/url&gt;&lt;title&gt;PLoS ONE&lt;/title&gt;&lt;type&gt;-100&lt;/type&gt;&lt;subtype&gt;-100&lt;/subtype&gt;&lt;uuid&gt;937301D8-DEB3-4422-BC8F-63EDC098D774&lt;/uuid&gt;&lt;/publication&gt;&lt;/bundle&gt;&lt;authors&gt;&lt;author&gt;&lt;firstName&gt;Martin&lt;/firstName&gt;&lt;middleNames&gt;W G&lt;/middleNames&gt;&lt;lastName&gt;Brinkhof&lt;/lastName&gt;&lt;/author&gt;&lt;author&gt;&lt;firstName&gt;Ben&lt;/firstName&gt;&lt;middleNames&gt;D&lt;/middleNames&gt;&lt;lastName&gt;Spycher&lt;/lastName&gt;&lt;/author&gt;&lt;author&gt;&lt;firstName&gt;Constantin&lt;/firstName&gt;&lt;middleNames&gt;Theodore&lt;/middleNames&gt;&lt;lastName&gt;Yiannoutsos&lt;/lastName&gt;&lt;/author&gt;&lt;author&gt;&lt;firstName&gt;Ralf&lt;/firstName&gt;&lt;lastName&gt;Weigel&lt;/lastName&gt;&lt;/author&gt;&lt;author&gt;&lt;firstName&gt;Robin&lt;/firstName&gt;&lt;lastName&gt;Wood&lt;/lastName&gt;&lt;/author&gt;&lt;author&gt;&lt;firstName&gt;Eugene&lt;/firstName&gt;&lt;lastName&gt;Messou&lt;/lastName&gt;&lt;/author&gt;&lt;author&gt;&lt;firstName&gt;Andrew&lt;/firstName&gt;&lt;middleNames&gt;M&lt;/middleNames&gt;&lt;lastName&gt;Boulle&lt;/lastName&gt;&lt;/author&gt;&lt;author&gt;&lt;firstName&gt;Matthias&lt;/firstName&gt;&lt;lastName&gt;Egger&lt;/lastName&gt;&lt;/author&gt;&lt;author&gt;&lt;firstName&gt;Jonathan&lt;/firstName&gt;&lt;middleNames&gt;A C&lt;/middleNames&gt;&lt;lastName&gt;Sterne&lt;/lastName&gt;&lt;/author&gt;&lt;author&gt;&lt;lastName&gt;International Epidemiologic Databases to Evaluate AIDS IeDEA Collaboration&lt;/lastName&gt;&lt;/author&gt;&lt;/authors&gt;&lt;/publication&gt;&lt;/publications&gt;&lt;cites&gt;&lt;/cites&gt;&lt;/citation&gt;</w:instrText>
      </w:r>
      <w:r w:rsidR="00242D83">
        <w:fldChar w:fldCharType="separate"/>
      </w:r>
      <w:r w:rsidR="00242D83">
        <w:rPr>
          <w:lang w:val="en-US"/>
        </w:rPr>
        <w:t>{Brinkhof:2010gr}</w:t>
      </w:r>
      <w:r w:rsidR="00242D83">
        <w:fldChar w:fldCharType="end"/>
      </w:r>
      <w:r w:rsidR="00CB12F5">
        <w:t>.</w:t>
      </w:r>
      <w:r w:rsidR="000568D2">
        <w:t xml:space="preserve"> Additionally</w:t>
      </w:r>
      <w:r w:rsidR="00242D83">
        <w:t xml:space="preserve"> late treatment initiation </w:t>
      </w:r>
      <w:r w:rsidR="00AB0E2B">
        <w:t>likely</w:t>
      </w:r>
      <w:r w:rsidR="000568D2">
        <w:t xml:space="preserve"> results in </w:t>
      </w:r>
      <w:r w:rsidR="00242D83">
        <w:t>onward transmission</w:t>
      </w:r>
      <w:r w:rsidR="000568D2">
        <w:t xml:space="preserve"> until viral suppression can be achieved</w:t>
      </w:r>
      <w:r w:rsidR="007E311F">
        <w:fldChar w:fldCharType="begin"/>
      </w:r>
      <w:r w:rsidR="0075253B">
        <w:instrText xml:space="preserve"> ADDIN PAPERS2_CITATIONS &lt;citation&gt;&lt;uuid&gt;662EA00F-08FC-48C4-9FB2-BB700CAB03D6&lt;/uuid&gt;&lt;priority&gt;2&lt;/priority&gt;&lt;publications&gt;&lt;publication&gt;&lt;uuid&gt;12285AE7-E676-418B-B77A-3A50DFBB41D6&lt;/uuid&gt;&lt;volume&gt;365&lt;/volume&gt;&lt;doi&gt;10.1056/NEJMoa1105243&lt;/doi&gt;&lt;startpage&gt;493&lt;/startpage&gt;&lt;publication_date&gt;99201108111200000000222000&lt;/publication_date&gt;&lt;url&gt;http://eutils.ncbi.nlm.nih.gov/entrez/eutils/elink.fcgi?dbfrom=pubmed&amp;amp;id=21767103&amp;amp;retmode=ref&amp;amp;cmd=prlinks&lt;/url&gt;&lt;type&gt;400&lt;/type&gt;&lt;title&gt;Prevention of HIV-1 infection with early antiretroviral therapy.&lt;/title&gt;&lt;location&gt;602,0,0,0&lt;/location&gt;&lt;institution&gt;University of North Carolina at Chapel Hill, Institute for Global Health and Infectious Diseases, Suite 2115, Bioinformatics Bldg., 130 Mason Farm Rd., CB 7030, Chapel Hill, NC 27599, USA. mscohen@med.unc.edu&lt;/institution&gt;&lt;number&gt;6&lt;/number&gt;&lt;subtype&gt;400&lt;/subtype&gt;&lt;endpage&gt;505&lt;/endpage&gt;&lt;bundle&gt;&lt;publication&gt;&lt;title&gt;The New England Journal of Medicine&lt;/title&gt;&lt;type&gt;-100&lt;/type&gt;&lt;subtype&gt;-100&lt;/subtype&gt;&lt;uuid&gt;AECBAF4B-AA66-4C04-82B6-DB344E8FCAC3&lt;/uuid&gt;&lt;/publication&gt;&lt;/bundle&gt;&lt;authors&gt;&lt;author&gt;&lt;firstName&gt;Myron&lt;/firstName&gt;&lt;middleNames&gt;S&lt;/middleNames&gt;&lt;lastName&gt;Cohen&lt;/lastName&gt;&lt;/author&gt;&lt;author&gt;&lt;firstName&gt;Ying&lt;/firstName&gt;&lt;middleNames&gt;Q&lt;/middleNames&gt;&lt;lastName&gt;Chen&lt;/lastName&gt;&lt;/author&gt;&lt;author&gt;&lt;firstName&gt;Marybeth&lt;/firstName&gt;&lt;lastName&gt;McCauley&lt;/lastName&gt;&lt;/author&gt;&lt;author&gt;&lt;firstName&gt;Theresa&lt;/firstName&gt;&lt;lastName&gt;Gamble&lt;/lastName&gt;&lt;/author&gt;&lt;author&gt;&lt;firstName&gt;Mina&lt;/firstName&gt;&lt;middleNames&gt;C&lt;/middleNames&gt;&lt;lastName&gt;Hosseinipour&lt;/lastName&gt;&lt;/author&gt;&lt;author&gt;&lt;firstName&gt;Nagalingeswaran&lt;/firstName&gt;&lt;lastName&gt;Kumarasamy&lt;/lastName&gt;&lt;/author&gt;&lt;author&gt;&lt;firstName&gt;James&lt;/firstName&gt;&lt;middleNames&gt;G&lt;/middleNames&gt;&lt;lastName&gt;Hakim&lt;/lastName&gt;&lt;/author&gt;&lt;author&gt;&lt;firstName&gt;Johnstone&lt;/firstName&gt;&lt;lastName&gt;Kumwenda&lt;/lastName&gt;&lt;/author&gt;&lt;author&gt;&lt;firstName&gt;Beatriz&lt;/firstName&gt;&lt;lastName&gt;Grinsztejn&lt;/lastName&gt;&lt;/author&gt;&lt;author&gt;&lt;firstName&gt;Jose&lt;/firstName&gt;&lt;middleNames&gt;H S&lt;/middleNames&gt;&lt;lastName&gt;Pilotto&lt;/lastName&gt;&lt;/author&gt;&lt;author&gt;&lt;firstName&gt;Sheela&lt;/firstName&gt;&lt;middleNames&gt;V&lt;/middleNames&gt;&lt;lastName&gt;Godbole&lt;/lastName&gt;&lt;/author&gt;&lt;author&gt;&lt;firstName&gt;Sanjay&lt;/firstName&gt;&lt;lastName&gt;Mehendale&lt;/lastName&gt;&lt;/author&gt;&lt;author&gt;&lt;firstName&gt;Suwat&lt;/firstName&gt;&lt;lastName&gt;Chariyalertsak&lt;/lastName&gt;&lt;/author&gt;&lt;author&gt;&lt;firstName&gt;Breno&lt;/firstName&gt;&lt;middleNames&gt;R&lt;/middleNames&gt;&lt;lastName&gt;Santos&lt;/lastName&gt;&lt;/author&gt;&lt;author&gt;&lt;firstName&gt;Kenneth&lt;/firstName&gt;&lt;middleNames&gt;H&lt;/middleNames&gt;&lt;lastName&gt;Mayer&lt;/lastName&gt;&lt;/author&gt;&lt;author&gt;&lt;firstName&gt;Irving&lt;/firstName&gt;&lt;middleNames&gt;F&lt;/middleNames&gt;&lt;lastName&gt;Hoffman&lt;/lastName&gt;&lt;/author&gt;&lt;author&gt;&lt;firstName&gt;Susan&lt;/firstName&gt;&lt;middleNames&gt;H&lt;/middleNames&gt;&lt;lastName&gt;Eshleman&lt;/lastName&gt;&lt;/author&gt;&lt;author&gt;&lt;firstName&gt;Estelle&lt;/firstName&gt;&lt;lastName&gt;Piwowar-Manning&lt;/lastName&gt;&lt;/author&gt;&lt;author&gt;&lt;firstName&gt;Lei&lt;/firstName&gt;&lt;lastName&gt;Wang&lt;/lastName&gt;&lt;/author&gt;&lt;author&gt;&lt;firstName&gt;Joseph&lt;/firstName&gt;&lt;lastName&gt;Makhema&lt;/lastName&gt;&lt;/author&gt;&lt;author&gt;&lt;firstName&gt;Lisa&lt;/firstName&gt;&lt;middleNames&gt;A&lt;/middleNames&gt;&lt;lastName&gt;Mills&lt;/lastName&gt;&lt;/author&gt;&lt;author&gt;&lt;nonDroppingParticle&gt;de&lt;/nonDroppingParticle&gt;&lt;firstName&gt;Guy&lt;/firstName&gt;&lt;lastName&gt;Bruyn&lt;/lastName&gt;&lt;/author&gt;&lt;author&gt;&lt;firstName&gt;Ian&lt;/firstName&gt;&lt;middleNames&gt;M&lt;/middleNames&gt;&lt;lastName&gt;Sanne&lt;/lastName&gt;&lt;/author&gt;&lt;author&gt;&lt;firstName&gt;Joseph&lt;/firstName&gt;&lt;lastName&gt;Eron&lt;/lastName&gt;&lt;/author&gt;&lt;author&gt;&lt;firstName&gt;Joel&lt;/firstName&gt;&lt;lastName&gt;Gallant&lt;/lastName&gt;&lt;/author&gt;&lt;author&gt;&lt;firstName&gt;Diane&lt;/firstName&gt;&lt;lastName&gt;Havlir&lt;/lastName&gt;&lt;/author&gt;&lt;author&gt;&lt;firstName&gt;Susan&lt;/firstName&gt;&lt;lastName&gt;Swindells&lt;/lastName&gt;&lt;/author&gt;&lt;author&gt;&lt;firstName&gt;Heather&lt;/firstName&gt;&lt;lastName&gt;Ribaudo&lt;/lastName&gt;&lt;/author&gt;&lt;author&gt;&lt;firstName&gt;Vanessa&lt;/firstName&gt;&lt;lastName&gt;Elharrar&lt;/lastName&gt;&lt;/author&gt;&lt;author&gt;&lt;firstName&gt;David&lt;/firstName&gt;&lt;middleNames&gt;N&lt;/middleNames&gt;&lt;lastName&gt;Burns&lt;/lastName&gt;&lt;/author&gt;&lt;author&gt;&lt;firstName&gt;Taha&lt;/firstName&gt;&lt;middleNames&gt;E&lt;/middleNames&gt;&lt;lastName&gt;Taha&lt;/lastName&gt;&lt;/author&gt;&lt;author&gt;&lt;firstName&gt;Karin&lt;/firstName&gt;&lt;lastName&gt;Nielsen-Saines&lt;/lastName&gt;&lt;/author&gt;&lt;author&gt;&lt;firstName&gt;David&lt;/firstName&gt;&lt;lastName&gt;Celentano&lt;/lastName&gt;&lt;/author&gt;&lt;author&gt;&lt;firstName&gt;Max&lt;/firstName&gt;&lt;lastName&gt;Essex&lt;/lastName&gt;&lt;/author&gt;&lt;author&gt;&lt;firstName&gt;Thomas&lt;/firstName&gt;&lt;middleNames&gt;R&lt;/middleNames&gt;&lt;lastName&gt;Fleming&lt;/lastName&gt;&lt;/author&gt;&lt;author&gt;&lt;lastName&gt;HPTN 052 Study Team&lt;/lastName&gt;&lt;/author&gt;&lt;/authors&gt;&lt;/publication&gt;&lt;/publications&gt;&lt;cites&gt;&lt;/cites&gt;&lt;/citation&gt;</w:instrText>
      </w:r>
      <w:r w:rsidR="007E311F">
        <w:fldChar w:fldCharType="separate"/>
      </w:r>
      <w:r w:rsidR="007E311F">
        <w:rPr>
          <w:lang w:val="en-US"/>
        </w:rPr>
        <w:t>{</w:t>
      </w:r>
      <w:r w:rsidR="0075253B">
        <w:rPr>
          <w:lang w:val="en-US"/>
        </w:rPr>
        <w:t>Lahuerta:2013tk</w:t>
      </w:r>
      <w:r w:rsidR="0075253B">
        <w:rPr>
          <w:lang w:val="en-US"/>
        </w:rPr>
        <w:t>,</w:t>
      </w:r>
      <w:r w:rsidR="007E311F">
        <w:rPr>
          <w:lang w:val="en-US"/>
        </w:rPr>
        <w:t>Cohen:2011kr</w:t>
      </w:r>
      <w:r w:rsidR="007E311F">
        <w:fldChar w:fldCharType="end"/>
      </w:r>
      <w:r w:rsidR="00862604">
        <w:t>}</w:t>
      </w:r>
      <w:r w:rsidR="00242D83">
        <w:t>.</w:t>
      </w:r>
    </w:p>
    <w:p w14:paraId="16FF162E" w14:textId="77777777" w:rsidR="00A86169" w:rsidRDefault="00A86169" w:rsidP="00A86169">
      <w:pPr>
        <w:pStyle w:val="normal0"/>
        <w:contextualSpacing w:val="0"/>
      </w:pPr>
    </w:p>
    <w:p w14:paraId="13D6F995" w14:textId="1492867C" w:rsidR="00114919" w:rsidRPr="00F80766" w:rsidRDefault="00114919" w:rsidP="00A86169">
      <w:pPr>
        <w:pStyle w:val="normal0"/>
        <w:contextualSpacing w:val="0"/>
        <w:rPr>
          <w:b/>
          <w:i/>
        </w:rPr>
      </w:pPr>
      <w:r w:rsidRPr="00F257E8">
        <w:rPr>
          <w:b/>
          <w:i/>
        </w:rPr>
        <w:t>WHY do we SEE this? (</w:t>
      </w:r>
      <w:proofErr w:type="gramStart"/>
      <w:r w:rsidRPr="00F257E8">
        <w:rPr>
          <w:b/>
          <w:i/>
        </w:rPr>
        <w:t>crappy</w:t>
      </w:r>
      <w:proofErr w:type="gramEnd"/>
      <w:r w:rsidRPr="00F257E8">
        <w:rPr>
          <w:b/>
          <w:i/>
        </w:rPr>
        <w:t xml:space="preserve"> care).</w:t>
      </w:r>
    </w:p>
    <w:p w14:paraId="53029F41" w14:textId="77777777" w:rsidR="00A86169" w:rsidRDefault="00A86169" w:rsidP="00A86169">
      <w:pPr>
        <w:pStyle w:val="normal0"/>
        <w:ind w:firstLine="720"/>
        <w:contextualSpacing w:val="0"/>
      </w:pPr>
      <w:r>
        <w:t xml:space="preserve">Accumulating evidence suggests that HIV care is suboptimal not at one particular point, but across all stages of ART-programmes, as “cascading losses” have been reported throughout </w:t>
      </w:r>
      <w:proofErr w:type="gramStart"/>
      <w:r>
        <w:t>care{</w:t>
      </w:r>
      <w:proofErr w:type="gramEnd"/>
      <w:r>
        <w:t xml:space="preserve">Rosen:2011ii}. </w:t>
      </w:r>
      <w:r w:rsidRPr="00822C63">
        <w:rPr>
          <w:strike/>
        </w:rPr>
        <w:t xml:space="preserve">However, this issue is not just confined to sub-Saharan Africa; substantial losses in care have also been reported in highly developed countries </w:t>
      </w:r>
      <w:proofErr w:type="gramStart"/>
      <w:r w:rsidRPr="00822C63">
        <w:rPr>
          <w:strike/>
        </w:rPr>
        <w:t>too{</w:t>
      </w:r>
      <w:proofErr w:type="gramEnd"/>
      <w:r w:rsidRPr="00822C63">
        <w:rPr>
          <w:strike/>
        </w:rPr>
        <w:t>Nachega:2014ks}.</w:t>
      </w:r>
      <w:r>
        <w:t xml:space="preserve"> In 2011, a systematic review by Rosen and Fox illustrated that, in sub-Saharan Africa, the median proportion of patients retained from HIV testing to receipt of CD4 test results was just 59%. Of the individuals that received CD4 test results, 46% were retained until they were eligible for ART, and finally of those retained until they were eligible for ART, 68% were retained until they initiated ART. This review marked the first time that losses across the whole of pre-ART care had been quantified on a large scale. Previous studies assessing ART care in Mozambique illustrated that, 43.5% of patients were lost between HIV-testing and enrolling in pre-ART care. Of those that did enrol in pre-ART care, 22.9% were lost before receiving CD4 testing and of those who were found to be eligible for ART, 68.7% failed to initiate </w:t>
      </w:r>
      <w:proofErr w:type="gramStart"/>
      <w:r>
        <w:t>ART{</w:t>
      </w:r>
      <w:proofErr w:type="gramEnd"/>
      <w:r>
        <w:t>Micek:2009hs}. Addressing why patients disengage from care, together with identifying means of returning them will improve patient outcomes by allowing for the on-time initiation of ART and retention in ART care.</w:t>
      </w:r>
    </w:p>
    <w:p w14:paraId="26A45176" w14:textId="77777777" w:rsidR="00A86169" w:rsidRDefault="00A86169" w:rsidP="00A86169">
      <w:pPr>
        <w:pStyle w:val="normal0"/>
        <w:contextualSpacing w:val="0"/>
      </w:pPr>
    </w:p>
    <w:p w14:paraId="08D5F556" w14:textId="4FAC4F84" w:rsidR="00A86169" w:rsidRDefault="00A86169" w:rsidP="00A86169">
      <w:pPr>
        <w:pStyle w:val="normal0"/>
        <w:ind w:firstLine="720"/>
        <w:contextualSpacing w:val="0"/>
      </w:pPr>
      <w:r>
        <w:t xml:space="preserve">Visualising the events and pathways taken by individuals through care is an important step in understanding where losses are occurring and how to prevent them. Often termed, the “Cascade of Care”, this conceptualisation of an ART-programme allows us to </w:t>
      </w:r>
      <w:r w:rsidR="00235911">
        <w:t xml:space="preserve">link outcomes to earlier care </w:t>
      </w:r>
      <w:proofErr w:type="gramStart"/>
      <w:r w:rsidR="00235911">
        <w:t>experience</w:t>
      </w:r>
      <w:r>
        <w:t>{</w:t>
      </w:r>
      <w:proofErr w:type="gramEnd"/>
      <w:r>
        <w:t xml:space="preserve">Kilmarx:2013iy, Hallett:2013ig}. The Cascade of Care begins with the identification of HIV-positive individuals through HIV-testing. This involves the patient seeking care voluntarily at a voluntary counselling and testing clinic (VCT), or in a healthcare setting through provider-initiated counselling and testing (PICT). Alternatively, the patient may be sought by a home-based counselling and testing team (HBCT) and diagnosed in their home. Alerting individuals to their </w:t>
      </w:r>
      <w:r>
        <w:lastRenderedPageBreak/>
        <w:t xml:space="preserve">HIV-status is still a challenge in sub-Saharan Africa, with current estimates show only 45% of people living with HIV are aware of their </w:t>
      </w:r>
      <w:proofErr w:type="gramStart"/>
      <w:r>
        <w:t>status{</w:t>
      </w:r>
      <w:proofErr w:type="gramEnd"/>
      <w:r>
        <w:t xml:space="preserve">UNAIDS:2014ta}. Kenya has made progress towards its goal of 80% awareness of HIV status, </w:t>
      </w:r>
      <w:commentRangeStart w:id="16"/>
      <w:r>
        <w:t>with 72% achieved in 2007</w:t>
      </w:r>
      <w:commentRangeEnd w:id="16"/>
      <w:r>
        <w:rPr>
          <w:rStyle w:val="CommentReference"/>
        </w:rPr>
        <w:commentReference w:id="16"/>
      </w:r>
      <w:r>
        <w:t>{NASCOP</w:t>
      </w:r>
      <w:proofErr w:type="gramStart"/>
      <w:r>
        <w:t>:2012tp</w:t>
      </w:r>
      <w:proofErr w:type="gramEnd"/>
      <w:r>
        <w:t xml:space="preserve">}. However, the marginal opportunity cost of identifying individuals increases substantially as the pool of undiagnosed HIV-positive individuals decreases. Additionally, gaining insight into the drivers behind care-seeking behaviour may help inform future HIV-testing </w:t>
      </w:r>
      <w:proofErr w:type="gramStart"/>
      <w:r>
        <w:t>strategies{</w:t>
      </w:r>
      <w:proofErr w:type="gramEnd"/>
      <w:r>
        <w:t>Moses:1994tg}.</w:t>
      </w:r>
    </w:p>
    <w:p w14:paraId="13319313" w14:textId="77777777" w:rsidR="00A86169" w:rsidRDefault="00A86169" w:rsidP="00A86169">
      <w:pPr>
        <w:pStyle w:val="normal0"/>
        <w:contextualSpacing w:val="0"/>
      </w:pPr>
    </w:p>
    <w:p w14:paraId="6FE40788" w14:textId="77777777" w:rsidR="00A86169" w:rsidRDefault="00A86169" w:rsidP="00A86169">
      <w:pPr>
        <w:pStyle w:val="normal0"/>
        <w:ind w:firstLine="720"/>
        <w:contextualSpacing w:val="0"/>
      </w:pPr>
      <w:r>
        <w:t xml:space="preserve">Once diagnosed, individuals need to be linked to pre-ART care; meaning they must attend a clinic to be bled for a CD4 test in order to determine their eligibility for ART. Kranzer </w:t>
      </w:r>
      <w:r>
        <w:rPr>
          <w:i/>
        </w:rPr>
        <w:t>et al.</w:t>
      </w:r>
      <w:r>
        <w:t xml:space="preserve"> define linkage to HIV care as attending for a CD4 count measurement within six months of diagnosis to assess ART </w:t>
      </w:r>
      <w:proofErr w:type="gramStart"/>
      <w:r>
        <w:t>eligibility{</w:t>
      </w:r>
      <w:proofErr w:type="gramEnd"/>
      <w:r>
        <w:t xml:space="preserve">Kranzer:2010hp}. In this study, they found that among 885 individuals tested between 2004 and 2009 in Cape Town, South Africa, 37.4% failed to link to </w:t>
      </w:r>
      <w:proofErr w:type="gramStart"/>
      <w:r>
        <w:t>care{</w:t>
      </w:r>
      <w:proofErr w:type="gramEnd"/>
      <w:r>
        <w:t>Kranzer:2010hp}.</w:t>
      </w:r>
    </w:p>
    <w:p w14:paraId="1A01DF20" w14:textId="77777777" w:rsidR="00A86169" w:rsidRDefault="00A86169" w:rsidP="00A86169">
      <w:pPr>
        <w:pStyle w:val="normal0"/>
        <w:contextualSpacing w:val="0"/>
      </w:pPr>
    </w:p>
    <w:p w14:paraId="54D985B2" w14:textId="77777777" w:rsidR="00A86169" w:rsidRDefault="00A86169" w:rsidP="00A86169">
      <w:pPr>
        <w:pStyle w:val="normal0"/>
        <w:ind w:firstLine="720"/>
        <w:contextualSpacing w:val="0"/>
      </w:pPr>
      <w:r>
        <w:t xml:space="preserve">After successful linkage to care, where the patient is bled for an initial CD4 count, </w:t>
      </w:r>
      <w:commentRangeStart w:id="17"/>
      <w:r>
        <w:t>the patient must return at a later date to receive the results of the test</w:t>
      </w:r>
      <w:commentRangeEnd w:id="17"/>
      <w:r>
        <w:rPr>
          <w:rStyle w:val="CommentReference"/>
        </w:rPr>
        <w:commentReference w:id="17"/>
      </w:r>
      <w:r>
        <w:t xml:space="preserve">. This is due to CD4 tests in sub-Saharan Africa being predominantly lab-based, where the sample must be processed centrally, with a turn around time of up to two </w:t>
      </w:r>
      <w:proofErr w:type="gramStart"/>
      <w:r>
        <w:t>weeks{</w:t>
      </w:r>
      <w:proofErr w:type="gramEnd"/>
      <w:r>
        <w:t xml:space="preserve">Larson:2012dq}. In resource-limited settings travelling to the HIV clinic is expensive and may involve individuals having to take a day off work to travel from remote areas, resulting in a decreased </w:t>
      </w:r>
      <w:proofErr w:type="gramStart"/>
      <w:r>
        <w:t>salary{</w:t>
      </w:r>
      <w:proofErr w:type="gramEnd"/>
      <w:r>
        <w:t xml:space="preserve">Geng:2010fh}. A study by Larson </w:t>
      </w:r>
      <w:r>
        <w:rPr>
          <w:i/>
        </w:rPr>
        <w:t>et al</w:t>
      </w:r>
      <w:r>
        <w:t xml:space="preserve">. (2010) found that among individuals who received CD4 tests at a clinic in Johannesburg, South Africa, and were not immediately eligible for ART, 65% failed to return to receive the results of their CD4 test within 12 </w:t>
      </w:r>
      <w:proofErr w:type="gramStart"/>
      <w:r>
        <w:t>weeks{</w:t>
      </w:r>
      <w:proofErr w:type="gramEnd"/>
      <w:r>
        <w:t xml:space="preserve">Larson:2010dz}. Unfortunately, insights into the role of care seeking behaviour are currently relatively limited; unlike in tuberculosis (TB) research where several studies have attempted to identify the drivers behind health care seeking </w:t>
      </w:r>
      <w:proofErr w:type="gramStart"/>
      <w:r>
        <w:t>behaviour{</w:t>
      </w:r>
      <w:proofErr w:type="gramEnd"/>
      <w:r>
        <w:t xml:space="preserve">Buregyeya:2011fi, Salaniponi:2000tc, Pronyk:2001uk}. However, the distance and cost associated with travelling to an HIV-clinic have already been cited as motives to disengage from </w:t>
      </w:r>
      <w:proofErr w:type="gramStart"/>
      <w:r>
        <w:t>care{</w:t>
      </w:r>
      <w:proofErr w:type="gramEnd"/>
      <w:r>
        <w:t xml:space="preserve">Geng:2010fh, Yu:2007wh, Ware:2009id}. In many cases, pre-ART care can be rather prolonged, with the patient enduring multiple CD4 tests and clinic visits prior to ART initiation. This can lead to care-fatigue, where patients disengage with care as they are not receiving any therapeutic benefit. This is backed up by findings from Kenya, in which a CD4 count of &gt;200 cells/μl at enrolment into pre-ART care was shown to result in a 3.49 fold increase in the odds of being lost from </w:t>
      </w:r>
      <w:proofErr w:type="gramStart"/>
      <w:r>
        <w:t>care{</w:t>
      </w:r>
      <w:proofErr w:type="gramEnd"/>
      <w:r>
        <w:t>Geng:2010du}.</w:t>
      </w:r>
    </w:p>
    <w:p w14:paraId="37EAEAE9" w14:textId="77777777" w:rsidR="00A86169" w:rsidRDefault="00A86169" w:rsidP="00A86169">
      <w:pPr>
        <w:pStyle w:val="normal0"/>
        <w:contextualSpacing w:val="0"/>
      </w:pPr>
    </w:p>
    <w:p w14:paraId="4A42C00A" w14:textId="77777777" w:rsidR="00A86169" w:rsidRDefault="00A86169" w:rsidP="00A86169">
      <w:pPr>
        <w:pStyle w:val="normal0"/>
        <w:ind w:firstLine="720"/>
        <w:contextualSpacing w:val="0"/>
      </w:pPr>
      <w:r>
        <w:t xml:space="preserve">Eligibility for treatment is determined by country-specific guidelines. </w:t>
      </w:r>
      <w:commentRangeStart w:id="18"/>
      <w:r w:rsidRPr="00822C63">
        <w:rPr>
          <w:strike/>
        </w:rPr>
        <w:t>The latest guidelines published by the World Health Organization released for adoption in June 2013 state ART should be initiated when a patient’s CD4 count drops below 500 cells/</w:t>
      </w:r>
      <w:proofErr w:type="gramStart"/>
      <w:r w:rsidRPr="00822C63">
        <w:rPr>
          <w:strike/>
        </w:rPr>
        <w:t>μl{</w:t>
      </w:r>
      <w:proofErr w:type="gramEnd"/>
      <w:r w:rsidRPr="00822C63">
        <w:rPr>
          <w:strike/>
        </w:rPr>
        <w:t xml:space="preserve">WorldHealthOrganization:2013we}. </w:t>
      </w:r>
      <w:commentRangeEnd w:id="18"/>
      <w:r>
        <w:rPr>
          <w:rStyle w:val="CommentReference"/>
        </w:rPr>
        <w:commentReference w:id="18"/>
      </w:r>
      <w:r>
        <w:t xml:space="preserve">After receiving confirmatory CD4 test results determining ART eligibility, patients must undergo counselling before initiating ART. In some settings, owing to the significant losses occurring upstream in pre-ART care, only 18% of tested individuals have been shown to be successfully retained in care until ART </w:t>
      </w:r>
      <w:proofErr w:type="gramStart"/>
      <w:r>
        <w:t>initiation{</w:t>
      </w:r>
      <w:proofErr w:type="gramEnd"/>
      <w:r>
        <w:t xml:space="preserve">Rosen:2011ii}. Additionally, multiple large scale studies have shown that CD4 counts of patients initiating ART to be far lower than recommended treatment guideline values at the </w:t>
      </w:r>
      <w:proofErr w:type="gramStart"/>
      <w:r>
        <w:t>time{</w:t>
      </w:r>
      <w:proofErr w:type="gramEnd"/>
      <w:r>
        <w:t>Nash:2011ki, Boulle:2014uj}; therefore, indicating pre-ART care, in many settings, to be poor at retaining healthy individuals until they become eligible for treatment.</w:t>
      </w:r>
    </w:p>
    <w:p w14:paraId="7DCE1FD6" w14:textId="77777777" w:rsidR="00A86169" w:rsidRDefault="00A86169" w:rsidP="00A86169">
      <w:pPr>
        <w:pStyle w:val="normal0"/>
        <w:ind w:firstLine="720"/>
        <w:contextualSpacing w:val="0"/>
      </w:pPr>
    </w:p>
    <w:p w14:paraId="67A85DA2" w14:textId="77777777" w:rsidR="00A86169" w:rsidRDefault="00A86169" w:rsidP="00A86169">
      <w:pPr>
        <w:pStyle w:val="normal0"/>
        <w:ind w:firstLine="720"/>
        <w:contextualSpacing w:val="0"/>
      </w:pPr>
      <w:r>
        <w:t xml:space="preserve">ART initiation marks the start of lifelong ART care, where a successful treatment outcome can be achieved through retention in care and adherence to ART. However, in sub-Saharan Africa between 46-85% of patients are retained 24 months after </w:t>
      </w:r>
      <w:proofErr w:type="gramStart"/>
      <w:r>
        <w:t>initiation</w:t>
      </w:r>
      <w:commentRangeStart w:id="19"/>
      <w:r>
        <w:t>{</w:t>
      </w:r>
      <w:proofErr w:type="gramEnd"/>
      <w:r>
        <w:t xml:space="preserve">Rosen:2007hd}. </w:t>
      </w:r>
      <w:commentRangeEnd w:id="19"/>
      <w:r>
        <w:rPr>
          <w:rStyle w:val="CommentReference"/>
        </w:rPr>
        <w:commentReference w:id="19"/>
      </w:r>
      <w:r w:rsidRPr="00DC71C7">
        <w:rPr>
          <w:rFonts w:eastAsia="Arial" w:cs="Arial"/>
        </w:rPr>
        <w:t>One study of over 200</w:t>
      </w:r>
      <w:r>
        <w:rPr>
          <w:rFonts w:eastAsia="Arial" w:cs="Arial"/>
        </w:rPr>
        <w:t xml:space="preserve"> thousand</w:t>
      </w:r>
      <w:r w:rsidRPr="00DC71C7">
        <w:rPr>
          <w:rFonts w:eastAsia="Arial" w:cs="Arial"/>
        </w:rPr>
        <w:t xml:space="preserve"> individuals across sub-Saharan Africa showed ART retention fell each year on treatment </w:t>
      </w:r>
      <w:commentRangeStart w:id="20"/>
      <w:r w:rsidRPr="00DC71C7">
        <w:rPr>
          <w:rFonts w:eastAsia="Arial" w:cs="Arial"/>
        </w:rPr>
        <w:t>(77.4% at 12 months, 75% at 24 months, and 70.5% at 36 months)</w:t>
      </w:r>
      <w:commentRangeEnd w:id="20"/>
      <w:r>
        <w:rPr>
          <w:rStyle w:val="CommentReference"/>
        </w:rPr>
        <w:commentReference w:id="20"/>
      </w:r>
      <w:r>
        <w:rPr>
          <w:rFonts w:eastAsia="Arial" w:cs="Arial"/>
        </w:rPr>
        <w:t>,</w:t>
      </w:r>
      <w:r w:rsidRPr="00DC71C7">
        <w:rPr>
          <w:rFonts w:eastAsia="Arial" w:cs="Arial"/>
        </w:rPr>
        <w:t xml:space="preserve"> with attrition averaging 5% per year after 24 months</w:t>
      </w:r>
      <w:r>
        <w:rPr>
          <w:rFonts w:eastAsia="Arial" w:cs="Arial"/>
        </w:rPr>
        <w:t>,</w:t>
      </w:r>
      <w:r w:rsidRPr="00DC71C7">
        <w:t xml:space="preserve"> highlighting long</w:t>
      </w:r>
      <w:r>
        <w:t>-</w:t>
      </w:r>
      <w:r w:rsidRPr="00DC71C7">
        <w:t xml:space="preserve">term retention on ART as an obstacle to achieving optimal patient outcomes in resource-limited </w:t>
      </w:r>
      <w:proofErr w:type="gramStart"/>
      <w:r w:rsidRPr="00DC71C7">
        <w:t>settings</w:t>
      </w:r>
      <w:r>
        <w:t>{</w:t>
      </w:r>
      <w:proofErr w:type="gramEnd"/>
      <w:r>
        <w:t>Fox:2010gt}.</w:t>
      </w:r>
    </w:p>
    <w:p w14:paraId="411D0AA9" w14:textId="77777777" w:rsidR="00A86169" w:rsidRDefault="00A86169" w:rsidP="00A86169">
      <w:pPr>
        <w:pStyle w:val="normal0"/>
        <w:ind w:firstLine="720"/>
        <w:contextualSpacing w:val="0"/>
      </w:pPr>
    </w:p>
    <w:p w14:paraId="44B94B2B" w14:textId="765A9BC8" w:rsidR="00F257E8" w:rsidRDefault="00F257E8" w:rsidP="00F257E8">
      <w:pPr>
        <w:pStyle w:val="normal0"/>
        <w:contextualSpacing w:val="0"/>
        <w:rPr>
          <w:b/>
          <w:i/>
        </w:rPr>
      </w:pPr>
      <w:r w:rsidRPr="00F257E8">
        <w:rPr>
          <w:b/>
          <w:i/>
        </w:rPr>
        <w:t>What c</w:t>
      </w:r>
      <w:r w:rsidR="00B91B97">
        <w:rPr>
          <w:b/>
          <w:i/>
        </w:rPr>
        <w:t>a</w:t>
      </w:r>
      <w:r w:rsidRPr="00F257E8">
        <w:rPr>
          <w:b/>
          <w:i/>
        </w:rPr>
        <w:t>n we do about it? INTERVENE!</w:t>
      </w:r>
      <w:r w:rsidR="00B91B97">
        <w:rPr>
          <w:b/>
          <w:i/>
        </w:rPr>
        <w:t xml:space="preserve"> (</w:t>
      </w:r>
      <w:proofErr w:type="gramStart"/>
      <w:r w:rsidR="00B91B97">
        <w:rPr>
          <w:b/>
          <w:i/>
        </w:rPr>
        <w:t>single</w:t>
      </w:r>
      <w:proofErr w:type="gramEnd"/>
      <w:r w:rsidR="00B91B97">
        <w:rPr>
          <w:b/>
          <w:i/>
        </w:rPr>
        <w:t xml:space="preserve"> or double?)</w:t>
      </w:r>
    </w:p>
    <w:p w14:paraId="57B13A10" w14:textId="77777777" w:rsidR="009A3AF0" w:rsidRDefault="009A3AF0" w:rsidP="00F257E8">
      <w:pPr>
        <w:pStyle w:val="normal0"/>
        <w:contextualSpacing w:val="0"/>
        <w:rPr>
          <w:b/>
          <w:i/>
        </w:rPr>
      </w:pPr>
    </w:p>
    <w:p w14:paraId="4FE3EF27" w14:textId="2D255511" w:rsidR="00B91B97" w:rsidRDefault="00B91B97" w:rsidP="00F257E8">
      <w:pPr>
        <w:pStyle w:val="normal0"/>
        <w:contextualSpacing w:val="0"/>
        <w:rPr>
          <w:b/>
          <w:i/>
        </w:rPr>
      </w:pPr>
      <w:r>
        <w:rPr>
          <w:b/>
          <w:i/>
        </w:rPr>
        <w:t>But HOW will we know what to do? A MODEL! IT’S THE MESSIAH!</w:t>
      </w:r>
      <w:r w:rsidR="00704A3E">
        <w:rPr>
          <w:b/>
          <w:i/>
        </w:rPr>
        <w:t xml:space="preserve"> (</w:t>
      </w:r>
      <w:proofErr w:type="gramStart"/>
      <w:r w:rsidR="00704A3E">
        <w:rPr>
          <w:b/>
          <w:i/>
        </w:rPr>
        <w:t>mention</w:t>
      </w:r>
      <w:proofErr w:type="gramEnd"/>
      <w:r w:rsidR="00704A3E">
        <w:rPr>
          <w:b/>
          <w:i/>
        </w:rPr>
        <w:t xml:space="preserve"> the community view that is key)</w:t>
      </w:r>
    </w:p>
    <w:p w14:paraId="457538BA" w14:textId="77777777" w:rsidR="00B91B97" w:rsidRPr="00F257E8" w:rsidRDefault="00B91B97" w:rsidP="00F257E8">
      <w:pPr>
        <w:pStyle w:val="normal0"/>
        <w:contextualSpacing w:val="0"/>
        <w:rPr>
          <w:b/>
          <w:i/>
        </w:rPr>
      </w:pPr>
    </w:p>
    <w:p w14:paraId="122EC413" w14:textId="2AF1592B" w:rsidR="00A86169" w:rsidRDefault="00A86169" w:rsidP="00A86169">
      <w:pPr>
        <w:pStyle w:val="normal0"/>
        <w:ind w:firstLine="720"/>
        <w:contextualSpacing w:val="0"/>
      </w:pPr>
      <w:r>
        <w:t xml:space="preserve">Substantial evidence now highlights deficiencies in both pre-ART and ART care, </w:t>
      </w:r>
      <w:commentRangeStart w:id="21"/>
      <w:r>
        <w:t>challenging the traditional concept of linear flow through the cascade.</w:t>
      </w:r>
      <w:commentRangeEnd w:id="21"/>
      <w:r>
        <w:rPr>
          <w:rStyle w:val="CommentReference"/>
        </w:rPr>
        <w:commentReference w:id="21"/>
      </w:r>
      <w:r>
        <w:t xml:space="preserve"> The reported structural failures and discrepancies of current ART-programmes therefore suggest that care is perhaps more cyclical than linear; with this “churn” of patients engaging and disengaging over </w:t>
      </w:r>
      <w:proofErr w:type="gramStart"/>
      <w:r>
        <w:t>time{</w:t>
      </w:r>
      <w:proofErr w:type="gramEnd"/>
      <w:r>
        <w:t xml:space="preserve">Gill:2009dj, Hallett:2013ig, Miller:2014ba}. If patients’ initiate ART late, with very low CD4 counts, after being lost from care, the route back into care becomes an important target for interventions. </w:t>
      </w:r>
      <w:r w:rsidR="00114919">
        <w:t xml:space="preserve">These </w:t>
      </w:r>
      <w:r>
        <w:t xml:space="preserve">re-engagement routes </w:t>
      </w:r>
      <w:r w:rsidR="00114919">
        <w:t xml:space="preserve">were termed </w:t>
      </w:r>
      <w:r>
        <w:t xml:space="preserve">“side doors” into care, to supplement the traditional “front door” route into care through which care naïve individuals </w:t>
      </w:r>
      <w:proofErr w:type="gramStart"/>
      <w:r>
        <w:t>enter{</w:t>
      </w:r>
      <w:proofErr w:type="gramEnd"/>
      <w:r>
        <w:t>Hallett:2013ig}. This “</w:t>
      </w:r>
      <w:commentRangeStart w:id="22"/>
      <w:r>
        <w:t>side door</w:t>
      </w:r>
      <w:commentRangeEnd w:id="22"/>
      <w:r>
        <w:rPr>
          <w:rStyle w:val="CommentReference"/>
        </w:rPr>
        <w:commentReference w:id="22"/>
      </w:r>
      <w:r>
        <w:t xml:space="preserve">” distinguishes patients with no previous care experience from those reconnecting with care, thus allowing us to understand the different dynamics of these two routes into care. Gaining insight into how these patients lost from care </w:t>
      </w:r>
      <w:proofErr w:type="gramStart"/>
      <w:r>
        <w:t>re-engage</w:t>
      </w:r>
      <w:proofErr w:type="gramEnd"/>
      <w:r>
        <w:t>, and how care-naïve individuals engage for the first time is vitally important in terms of repairing and reinforcing care.</w:t>
      </w:r>
    </w:p>
    <w:p w14:paraId="2724B5BD" w14:textId="77777777" w:rsidR="00A86169" w:rsidRDefault="00A86169" w:rsidP="00A86169">
      <w:pPr>
        <w:pStyle w:val="normal0"/>
        <w:ind w:firstLine="720"/>
        <w:contextualSpacing w:val="0"/>
      </w:pPr>
    </w:p>
    <w:p w14:paraId="465CED46" w14:textId="77777777" w:rsidR="00A86169" w:rsidRDefault="00A86169" w:rsidP="00A86169">
      <w:pPr>
        <w:pStyle w:val="normal0"/>
        <w:ind w:firstLine="720"/>
        <w:contextualSpacing w:val="0"/>
      </w:pPr>
      <w:r>
        <w:t>However, the drivers behind patients’ disengagement and reengagement are ambiguous, and while it has been hypothesised that the development of symptomatic HIV is likely to be key in pushing individuals to seek care, data on individuals lost from care is scarce. Currently available clinic-level data highlights the need for a consistent definition of “lost to follow-up”, together with the need for high-resolution longitudinal data that will enable us to map the individual pathways taken by patients through care. A potential drawback of clinic-level data is the perspective of the clinic, which can only provide details of individuals who have engaged with care. There are likely to be many HIV-positive individuals in the community who fail to seek or be engaged in care, indicating that clinic-level data may be failing to realise the scope of the issue.</w:t>
      </w:r>
    </w:p>
    <w:p w14:paraId="7607798F" w14:textId="77777777" w:rsidR="00A86169" w:rsidRDefault="00A86169" w:rsidP="00A86169">
      <w:pPr>
        <w:pStyle w:val="normal0"/>
        <w:ind w:firstLine="720"/>
        <w:contextualSpacing w:val="0"/>
      </w:pPr>
    </w:p>
    <w:p w14:paraId="17CF48B4" w14:textId="77777777" w:rsidR="00A86169" w:rsidRDefault="00A86169" w:rsidP="00A86169">
      <w:pPr>
        <w:pStyle w:val="normal0"/>
        <w:ind w:firstLine="720"/>
        <w:contextualSpacing w:val="0"/>
      </w:pPr>
      <w:r>
        <w:t>Fortunately, a select few facilities in sub-Saharan Africa are beginning to collect and distribute this type of data, thereby allowing us to disentangle the web of routes through care and accurately calibrate mathematical models to provide insight into the dynamics of the cascade of care. In this paper we evaluate an ART-programme in western Kenya. Through the use of mathematical modelling, we identify weaknesses resulting in suboptimal patient outcomes and demonstrate how interventions targeting different points of care can improve health outcomes for patients.</w:t>
      </w:r>
      <w:r>
        <w:rPr>
          <w:rStyle w:val="CommentReference"/>
        </w:rPr>
        <w:commentReference w:id="23"/>
      </w:r>
    </w:p>
    <w:p w14:paraId="31C0DC37" w14:textId="77777777" w:rsidR="00C07325" w:rsidRDefault="00C07325">
      <w:pPr>
        <w:pStyle w:val="normal0"/>
        <w:ind w:firstLine="720"/>
        <w:contextualSpacing w:val="0"/>
      </w:pPr>
    </w:p>
    <w:p w14:paraId="4ECCE64C" w14:textId="581FB92E" w:rsidR="007A1174" w:rsidRDefault="003578C3" w:rsidP="007A1174">
      <w:pPr>
        <w:pStyle w:val="normal0"/>
        <w:ind w:firstLine="720"/>
        <w:contextualSpacing w:val="0"/>
        <w:rPr>
          <w:ins w:id="24" w:author="Tim Hallett" w:date="2015-01-07T12:10:00Z"/>
        </w:rPr>
      </w:pPr>
      <w:r>
        <w:t>Select</w:t>
      </w:r>
      <w:r w:rsidR="0004446E">
        <w:t xml:space="preserve"> facilities in sub-Saharan Africa are beginning to collect and distribute this type of data, thereby allowing </w:t>
      </w:r>
      <w:r w:rsidR="00E45B14">
        <w:t xml:space="preserve">insight into the dynamics </w:t>
      </w:r>
      <w:r w:rsidR="0004446E">
        <w:t>of care. In this paper</w:t>
      </w:r>
      <w:ins w:id="25" w:author="Ellen McRobie" w:date="2015-01-06T10:26:00Z">
        <w:r w:rsidR="000E0AFF">
          <w:t>, through the use of mathematical modelling</w:t>
        </w:r>
      </w:ins>
      <w:ins w:id="26" w:author="Ellen McRobie" w:date="2015-01-06T10:27:00Z">
        <w:r w:rsidR="000E0AFF">
          <w:t>,</w:t>
        </w:r>
      </w:ins>
      <w:r w:rsidR="0004446E">
        <w:t xml:space="preserve"> we evaluate an ART-programme in western Kenya</w:t>
      </w:r>
      <w:ins w:id="27" w:author="Ellen McRobie" w:date="2015-01-06T10:27:00Z">
        <w:r w:rsidR="000E0AFF">
          <w:t xml:space="preserve"> to </w:t>
        </w:r>
      </w:ins>
      <w:r w:rsidR="0004446E">
        <w:t xml:space="preserve">demonstrate how interventions targeting different points of care can improve health </w:t>
      </w:r>
      <w:r w:rsidR="0085108C">
        <w:t>outcomes</w:t>
      </w:r>
      <w:r w:rsidR="0004446E">
        <w:t xml:space="preserve"> for patients.</w:t>
      </w:r>
    </w:p>
    <w:p w14:paraId="25ABD3EB" w14:textId="77777777" w:rsidR="003C38BA" w:rsidRDefault="003C38BA" w:rsidP="007A1174">
      <w:pPr>
        <w:pStyle w:val="normal0"/>
        <w:ind w:firstLine="720"/>
        <w:contextualSpacing w:val="0"/>
        <w:rPr>
          <w:ins w:id="28" w:author="Tim Hallett" w:date="2015-01-07T12:10:00Z"/>
        </w:rPr>
      </w:pPr>
    </w:p>
    <w:p w14:paraId="4BED9DD6" w14:textId="77777777" w:rsidR="003C38BA" w:rsidRDefault="003C38BA" w:rsidP="007A1174">
      <w:pPr>
        <w:pStyle w:val="normal0"/>
        <w:ind w:firstLine="720"/>
        <w:contextualSpacing w:val="0"/>
      </w:pPr>
    </w:p>
    <w:p w14:paraId="75CCEECF" w14:textId="77777777" w:rsidR="00C07325" w:rsidRDefault="0004446E">
      <w:pPr>
        <w:pStyle w:val="Heading1"/>
        <w:contextualSpacing w:val="0"/>
      </w:pPr>
      <w:bookmarkStart w:id="29" w:name="h.kidv94ib4qwh" w:colFirst="0" w:colLast="0"/>
      <w:bookmarkEnd w:id="29"/>
      <w:r>
        <w:t xml:space="preserve">Methods </w:t>
      </w:r>
      <w:r>
        <w:rPr>
          <w:i/>
        </w:rPr>
        <w:t>(500 words)</w:t>
      </w:r>
    </w:p>
    <w:p w14:paraId="51F273C2" w14:textId="77777777" w:rsidR="00C07325" w:rsidRDefault="0004446E">
      <w:pPr>
        <w:pStyle w:val="normal0"/>
        <w:contextualSpacing w:val="0"/>
      </w:pPr>
      <w:r>
        <w:rPr>
          <w:i/>
          <w:sz w:val="22"/>
        </w:rPr>
        <w:t>Overview</w:t>
      </w:r>
    </w:p>
    <w:p w14:paraId="5D4FBD5B" w14:textId="213863D6" w:rsidR="00C07325" w:rsidRDefault="0004446E">
      <w:pPr>
        <w:pStyle w:val="normal0"/>
        <w:ind w:firstLine="720"/>
        <w:contextualSpacing w:val="0"/>
      </w:pPr>
      <w:r>
        <w:t xml:space="preserve">We constructed an individual-based micro-simulation to capture the experience of individuals as they move through the various stages of HIV care. The first step involved developing a mathematical model that described the progression of HIV infection with declining health status and associated mortality. This HIV </w:t>
      </w:r>
      <w:commentRangeStart w:id="30"/>
      <w:r w:rsidR="0065122A">
        <w:t>N</w:t>
      </w:r>
      <w:r>
        <w:t xml:space="preserve">atural </w:t>
      </w:r>
      <w:r w:rsidR="0065122A">
        <w:t>H</w:t>
      </w:r>
      <w:r>
        <w:t>istory</w:t>
      </w:r>
      <w:commentRangeEnd w:id="30"/>
      <w:r w:rsidR="008413C4">
        <w:rPr>
          <w:rStyle w:val="CommentReference"/>
        </w:rPr>
        <w:commentReference w:id="30"/>
      </w:r>
      <w:r>
        <w:t xml:space="preserve"> model was then expanded to capture the events that make up an ART-programme</w:t>
      </w:r>
      <w:r w:rsidR="00530514">
        <w:t xml:space="preserve"> </w:t>
      </w:r>
      <w:r w:rsidR="00CF5AC3">
        <w:t>using longitudinal data from AMPATH;</w:t>
      </w:r>
      <w:r w:rsidR="00530514">
        <w:t xml:space="preserve"> </w:t>
      </w:r>
      <w:r w:rsidR="00CF5AC3">
        <w:t xml:space="preserve">a consortium in western Kenya established with the aim of creating an HIV care system </w:t>
      </w:r>
      <w:r w:rsidR="002B5981">
        <w:t>to assess</w:t>
      </w:r>
      <w:r w:rsidR="00CF5AC3">
        <w:t xml:space="preserve"> </w:t>
      </w:r>
      <w:r w:rsidR="0058085E">
        <w:t xml:space="preserve">the </w:t>
      </w:r>
      <w:r w:rsidR="00CF5AC3">
        <w:t xml:space="preserve">outcomes of ART for both </w:t>
      </w:r>
      <w:r w:rsidR="002B5981">
        <w:t xml:space="preserve">rural and urban </w:t>
      </w:r>
      <w:r w:rsidR="00CF5AC3">
        <w:t>patients</w:t>
      </w:r>
      <w:r w:rsidR="0058085E">
        <w:fldChar w:fldCharType="begin"/>
      </w:r>
      <w:r w:rsidR="0075253B">
        <w:instrText xml:space="preserve"> ADDIN PAPERS2_CITATIONS &lt;citation&gt;&lt;uuid&gt;89C65986-043E-48D9-BFE7-747C3FA4A5F9&lt;/uuid&gt;&lt;priority&gt;39&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58085E">
        <w:fldChar w:fldCharType="separate"/>
      </w:r>
      <w:r w:rsidR="0058085E">
        <w:rPr>
          <w:lang w:val="en-US"/>
        </w:rPr>
        <w:t>{Kimaiyo:2010tq}</w:t>
      </w:r>
      <w:r w:rsidR="0058085E">
        <w:fldChar w:fldCharType="end"/>
      </w:r>
      <w:r w:rsidR="00E91D29">
        <w:t>.</w:t>
      </w:r>
    </w:p>
    <w:p w14:paraId="3E87FF5A" w14:textId="77777777" w:rsidR="00C07325" w:rsidRDefault="00C07325">
      <w:pPr>
        <w:pStyle w:val="normal0"/>
        <w:ind w:firstLine="720"/>
        <w:contextualSpacing w:val="0"/>
      </w:pPr>
    </w:p>
    <w:p w14:paraId="025C0647" w14:textId="1F11234E" w:rsidR="00C07325" w:rsidRDefault="0004446E" w:rsidP="006424CD">
      <w:pPr>
        <w:pStyle w:val="normal0"/>
        <w:ind w:firstLine="720"/>
        <w:contextualSpacing w:val="0"/>
      </w:pPr>
      <w:r>
        <w:t xml:space="preserve">To assess </w:t>
      </w:r>
      <w:ins w:id="31" w:author="Tim Hallett" w:date="2015-01-07T12:13:00Z">
        <w:r w:rsidR="00E04C0C">
          <w:t xml:space="preserve">from where current health losses accrue, </w:t>
        </w:r>
      </w:ins>
      <w:r>
        <w:t xml:space="preserve">the model was </w:t>
      </w:r>
      <w:ins w:id="32" w:author="Tim Hallett" w:date="2015-01-07T12:13:00Z">
        <w:r w:rsidR="00E04C0C">
          <w:t>calibrated to the setting of western Kenya</w:t>
        </w:r>
      </w:ins>
      <w:r>
        <w:t xml:space="preserve"> </w:t>
      </w:r>
      <w:ins w:id="33" w:author="Tim Hallett" w:date="2015-01-07T12:14:00Z">
        <w:r w:rsidR="00E04C0C">
          <w:t>and the modelled status in care of persons dying from HIV-related causes was estimated</w:t>
        </w:r>
      </w:ins>
      <w:r>
        <w:t xml:space="preserve">. We then explored the impact of a range of interventions acting at various points along the care pathway. The impact of each intervention in relation to the baseline scenario indicates the extent to which health outcomes can be improved for patients, along with </w:t>
      </w:r>
      <w:r w:rsidR="00F8633B">
        <w:t>the cost of these improvements.</w:t>
      </w:r>
    </w:p>
    <w:p w14:paraId="05847CC1" w14:textId="50BAA270" w:rsidR="00C07325" w:rsidRDefault="0004446E" w:rsidP="00BA7771">
      <w:pPr>
        <w:pStyle w:val="Heading2"/>
        <w:contextualSpacing w:val="0"/>
      </w:pPr>
      <w:bookmarkStart w:id="34" w:name="h.qp08777c4239" w:colFirst="0" w:colLast="0"/>
      <w:bookmarkEnd w:id="34"/>
      <w:r>
        <w:t>Model description</w:t>
      </w:r>
    </w:p>
    <w:p w14:paraId="46B2A392" w14:textId="77777777" w:rsidR="00C07325" w:rsidRDefault="0004446E">
      <w:pPr>
        <w:pStyle w:val="normal0"/>
        <w:ind w:firstLine="720"/>
        <w:contextualSpacing w:val="0"/>
      </w:pPr>
      <w:r>
        <w:t xml:space="preserve">The Natural History Model is </w:t>
      </w:r>
      <w:r w:rsidR="00C83274">
        <w:t xml:space="preserve">detailed </w:t>
      </w:r>
      <w:r>
        <w:t>in the appendix but briefly, we model infection progression upon HIV acquisition in terms of declining CD4 counts, the development of WHO Stage defining conditions and associated mortality prior to ART initiation. Upon initiating and adhering to ART, CD4 count decline reverses and the individual recovers from their WHO Stage defining conditions. Mortality hazards are associated with each health state, so as ART improves health, the mortality hazard decreases. However, if an individual fails to adhere to ART, their health declines as if they were not on ART.</w:t>
      </w:r>
    </w:p>
    <w:p w14:paraId="4E39FF5D" w14:textId="77777777" w:rsidR="00C07325" w:rsidRDefault="00C07325">
      <w:pPr>
        <w:pStyle w:val="normal0"/>
        <w:contextualSpacing w:val="0"/>
      </w:pPr>
    </w:p>
    <w:p w14:paraId="22067F22" w14:textId="404D373F" w:rsidR="00C07325" w:rsidRDefault="00243366">
      <w:pPr>
        <w:pStyle w:val="normal0"/>
        <w:contextualSpacing w:val="0"/>
      </w:pPr>
      <w:r>
        <w:tab/>
        <w:t xml:space="preserve">The model describes the population of Kenya </w:t>
      </w:r>
      <w:r w:rsidR="00B52FB2">
        <w:t xml:space="preserve">from 1970 to 2030 and begins by creating a </w:t>
      </w:r>
      <w:ins w:id="35" w:author="Tim Hallett" w:date="2015-01-07T12:05:00Z">
        <w:r w:rsidR="00F24045">
          <w:t xml:space="preserve">population </w:t>
        </w:r>
      </w:ins>
      <w:r w:rsidR="00B52FB2">
        <w:t>of HIV-negative individuals the size and age</w:t>
      </w:r>
      <w:ins w:id="36" w:author="Tim Hallett" w:date="2015-01-07T12:04:00Z">
        <w:r w:rsidR="0027665A">
          <w:t>-structure</w:t>
        </w:r>
      </w:ins>
      <w:r w:rsidR="00B52FB2">
        <w:t xml:space="preserve"> of the population in 1970. </w:t>
      </w:r>
      <w:r w:rsidR="00CB2B80">
        <w:t>HIV incidence</w:t>
      </w:r>
      <w:ins w:id="37" w:author="Tim Hallett" w:date="2015-01-07T12:05:00Z">
        <w:r w:rsidR="0027665A">
          <w:t xml:space="preserve"> </w:t>
        </w:r>
      </w:ins>
      <w:r w:rsidR="00CB2B80">
        <w:t xml:space="preserve">is </w:t>
      </w:r>
      <w:ins w:id="38" w:author="Tim Hallett" w:date="2015-01-07T12:05:00Z">
        <w:r w:rsidR="0027665A">
          <w:t xml:space="preserve">informed </w:t>
        </w:r>
      </w:ins>
      <w:r w:rsidR="00CB2B80">
        <w:t>by estimates from the UNAIDS Spectrum Software (developed by the Futures Institute</w:t>
      </w:r>
      <w:r w:rsidR="00A414EC">
        <w:fldChar w:fldCharType="begin"/>
      </w:r>
      <w:r w:rsidR="0075253B">
        <w:instrText xml:space="preserve"> ADDIN PAPERS2_CITATIONS &lt;citation&gt;&lt;uuid&gt;C1B7929A-1BF0-4A5B-9ADE-59367F3932E6&lt;/uuid&gt;&lt;priority&gt;40&lt;/priority&gt;&lt;publications&gt;&lt;publication&gt;&lt;accepted_date&gt;99201400001200000000200000&lt;/accepted_date&gt;&lt;title&gt;Spectrum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A414EC">
        <w:fldChar w:fldCharType="separate"/>
      </w:r>
      <w:r w:rsidR="00A414EC">
        <w:rPr>
          <w:lang w:val="en-US"/>
        </w:rPr>
        <w:t>{</w:t>
      </w:r>
      <w:proofErr w:type="spellStart"/>
      <w:r w:rsidR="00A414EC">
        <w:rPr>
          <w:lang w:val="en-US"/>
        </w:rPr>
        <w:t>Spectrum:tl</w:t>
      </w:r>
      <w:proofErr w:type="spellEnd"/>
      <w:r w:rsidR="00A414EC">
        <w:rPr>
          <w:lang w:val="en-US"/>
        </w:rPr>
        <w:t>}</w:t>
      </w:r>
      <w:r w:rsidR="00A414EC">
        <w:fldChar w:fldCharType="end"/>
      </w:r>
      <w:r w:rsidR="00CB2B80">
        <w:t>).</w:t>
      </w:r>
      <w:r w:rsidR="0004446E">
        <w:t xml:space="preserve"> We start </w:t>
      </w:r>
      <w:r w:rsidR="005554A3">
        <w:t xml:space="preserve">HIV </w:t>
      </w:r>
      <w:r w:rsidR="0004446E">
        <w:t>testing in 2004 along with rolling out ART for eligible individuals. We used the 2004 WHO Treatment Eligibility Guidelines of a CD4 count &lt;200 or WHO Stage IV {WorldHealthOrganization</w:t>
      </w:r>
      <w:proofErr w:type="gramStart"/>
      <w:r w:rsidR="0004446E">
        <w:t>:2005ws</w:t>
      </w:r>
      <w:proofErr w:type="gramEnd"/>
      <w:r w:rsidR="0004446E">
        <w:t>}. This is updated in 2011 to a CD4 count of &lt;350 or WHO Stage III/</w:t>
      </w:r>
      <w:proofErr w:type="gramStart"/>
      <w:r w:rsidR="0004446E">
        <w:t>IV{</w:t>
      </w:r>
      <w:proofErr w:type="gramEnd"/>
      <w:r w:rsidR="0004446E">
        <w:t xml:space="preserve">WorldHealthOrganization:2010wj}. </w:t>
      </w:r>
    </w:p>
    <w:p w14:paraId="6E4807DA" w14:textId="77777777" w:rsidR="00C07325" w:rsidRDefault="00C07325">
      <w:pPr>
        <w:pStyle w:val="normal0"/>
        <w:contextualSpacing w:val="0"/>
        <w:rPr>
          <w:ins w:id="39" w:author="Tim Hallett" w:date="2015-01-07T12:07:00Z"/>
        </w:rPr>
      </w:pPr>
    </w:p>
    <w:p w14:paraId="5C62217E" w14:textId="77777777" w:rsidR="00F24045" w:rsidRDefault="00F24045" w:rsidP="003149AB">
      <w:pPr>
        <w:pStyle w:val="normal0"/>
        <w:ind w:firstLine="720"/>
        <w:contextualSpacing w:val="0"/>
        <w:rPr>
          <w:ins w:id="40" w:author="Tim Hallett" w:date="2015-01-07T12:07:00Z"/>
        </w:rPr>
      </w:pPr>
      <w:r>
        <w:t>The Natural History Model was calibrated using surveillance data sourced from the literature. A review of the literature was conducted to identify relevant studies that would enable us to calibrate every aspect of the Natural History Model. Where possible, data from cohort studies was utilised; although, in some situations data from observational studies was used. The full description of each data source used for calibration and detailed methods can be found in the appendix.</w:t>
      </w:r>
    </w:p>
    <w:p w14:paraId="46772977" w14:textId="77777777" w:rsidR="00F24045" w:rsidRDefault="00F24045">
      <w:pPr>
        <w:pStyle w:val="normal0"/>
        <w:contextualSpacing w:val="0"/>
      </w:pPr>
    </w:p>
    <w:p w14:paraId="647E9305" w14:textId="6A34A42C" w:rsidR="00C07325" w:rsidRDefault="00781129">
      <w:pPr>
        <w:pStyle w:val="normal0"/>
        <w:contextualSpacing w:val="0"/>
        <w:rPr>
          <w:ins w:id="41" w:author="Tim Hallett" w:date="2015-01-07T12:08:00Z"/>
        </w:rPr>
      </w:pPr>
      <w:r>
        <w:tab/>
        <w:t xml:space="preserve">The Cascade Model </w:t>
      </w:r>
      <w:r w:rsidR="0004446E">
        <w:t>describes the events and pathways through care for HIV-positive individuals</w:t>
      </w:r>
      <w:r>
        <w:t xml:space="preserve"> (figure 1)</w:t>
      </w:r>
      <w:r w:rsidR="0004446E">
        <w:t xml:space="preserve">. </w:t>
      </w:r>
      <w:r w:rsidR="006A4EB5">
        <w:t>Declining health in t</w:t>
      </w:r>
      <w:r w:rsidR="00712178">
        <w:t>he Natural History Model drives care-seeking behaviour in the Cascade</w:t>
      </w:r>
      <w:r w:rsidR="0004446E">
        <w:t xml:space="preserve"> Model.</w:t>
      </w:r>
      <w:r w:rsidR="006A4EB5">
        <w:t xml:space="preserve"> For example, when a patient becomes symptomatic (WHO Stage III/IV condition), they seek care through PICT </w:t>
      </w:r>
      <w:r w:rsidR="0023038A">
        <w:t xml:space="preserve">at a considerably higher rate than before. </w:t>
      </w:r>
      <w:r w:rsidR="00712178">
        <w:t xml:space="preserve">HIV-negative </w:t>
      </w:r>
      <w:r w:rsidR="003700D0">
        <w:t xml:space="preserve">care </w:t>
      </w:r>
      <w:r w:rsidR="0004446E">
        <w:t>naïve individuals</w:t>
      </w:r>
      <w:ins w:id="42" w:author="Tim Hallett" w:date="2015-01-07T12:07:00Z">
        <w:r w:rsidR="00F24045">
          <w:t xml:space="preserve"> can be</w:t>
        </w:r>
      </w:ins>
      <w:r w:rsidR="0004446E">
        <w:t xml:space="preserve"> tested from 2004 onwards through one of three routes: HBCT where individuals are sought and tested at home, VCT where individuals voluntarily attend an HIV-clinic or PICT where individuals seek care due to being symptomatic or having had previous healthcare experience. </w:t>
      </w:r>
      <w:r w:rsidR="0032451F">
        <w:t xml:space="preserve">Individuals </w:t>
      </w:r>
      <w:r w:rsidR="0004446E">
        <w:t xml:space="preserve">may be tested multiple times throughout their lives and care will only progress if they are found to be HIV-positive. The </w:t>
      </w:r>
      <w:r w:rsidR="00A67220">
        <w:t xml:space="preserve">model </w:t>
      </w:r>
      <w:r w:rsidR="0004446E">
        <w:t>is described in detail in the appendix.</w:t>
      </w:r>
    </w:p>
    <w:p w14:paraId="66DB0A05" w14:textId="5C0818A6" w:rsidR="00F24045" w:rsidRDefault="00710658">
      <w:pPr>
        <w:pStyle w:val="normal0"/>
        <w:contextualSpacing w:val="0"/>
      </w:pPr>
      <w:r>
        <w:rPr>
          <w:noProof/>
          <w:lang w:val="en-US"/>
        </w:rPr>
        <mc:AlternateContent>
          <mc:Choice Requires="wpg">
            <w:drawing>
              <wp:anchor distT="0" distB="0" distL="114300" distR="114300" simplePos="0" relativeHeight="251666432" behindDoc="0" locked="0" layoutInCell="1" allowOverlap="1" wp14:anchorId="17147F94" wp14:editId="51A151F9">
                <wp:simplePos x="0" y="0"/>
                <wp:positionH relativeFrom="column">
                  <wp:posOffset>0</wp:posOffset>
                </wp:positionH>
                <wp:positionV relativeFrom="paragraph">
                  <wp:posOffset>178435</wp:posOffset>
                </wp:positionV>
                <wp:extent cx="5829300" cy="3403600"/>
                <wp:effectExtent l="0" t="25400" r="0" b="0"/>
                <wp:wrapThrough wrapText="bothSides">
                  <wp:wrapPolygon edited="0">
                    <wp:start x="188" y="-161"/>
                    <wp:lineTo x="94" y="21439"/>
                    <wp:lineTo x="21365" y="21439"/>
                    <wp:lineTo x="21365" y="20472"/>
                    <wp:lineTo x="20894" y="17893"/>
                    <wp:lineTo x="20894" y="-161"/>
                    <wp:lineTo x="188" y="-161"/>
                  </wp:wrapPolygon>
                </wp:wrapThrough>
                <wp:docPr id="14" name="Group 14"/>
                <wp:cNvGraphicFramePr/>
                <a:graphic xmlns:a="http://schemas.openxmlformats.org/drawingml/2006/main">
                  <a:graphicData uri="http://schemas.microsoft.com/office/word/2010/wordprocessingGroup">
                    <wpg:wgp>
                      <wpg:cNvGrpSpPr/>
                      <wpg:grpSpPr>
                        <a:xfrm>
                          <a:off x="0" y="0"/>
                          <a:ext cx="5829300" cy="3403600"/>
                          <a:chOff x="0" y="0"/>
                          <a:chExt cx="5829300" cy="3403600"/>
                        </a:xfrm>
                      </wpg:grpSpPr>
                      <pic:pic xmlns:pic="http://schemas.openxmlformats.org/drawingml/2006/picture">
                        <pic:nvPicPr>
                          <pic:cNvPr id="2" name="Picture 2" descr="Macintosh HD:Users:jack:Dropbox:DIDE - HIVMC:Treatment Cascade:Wiring_Diagram:v2:new.pdf"/>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35255" y="0"/>
                            <a:ext cx="5464175" cy="3074035"/>
                          </a:xfrm>
                          <a:prstGeom prst="rect">
                            <a:avLst/>
                          </a:prstGeom>
                          <a:noFill/>
                          <a:ln w="12700" cmpd="sng">
                            <a:solidFill>
                              <a:schemeClr val="tx1"/>
                            </a:solidFill>
                          </a:ln>
                        </pic:spPr>
                      </pic:pic>
                      <wps:wsp>
                        <wps:cNvPr id="13" name="Text Box 13"/>
                        <wps:cNvSpPr txBox="1"/>
                        <wps:spPr>
                          <a:xfrm>
                            <a:off x="0" y="317500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31B14" w14:textId="77777777" w:rsidR="00AB0E2B" w:rsidRDefault="00AB0E2B" w:rsidP="00B7495C">
                              <w:pPr>
                                <w:pStyle w:val="Subtitle"/>
                                <w:contextualSpacing w:val="0"/>
                              </w:pPr>
                              <w:r>
                                <w:t>Figure 1. Model representation of the cascade of care</w:t>
                              </w:r>
                            </w:p>
                            <w:p w14:paraId="71C2A4A8" w14:textId="77777777" w:rsidR="00AB0E2B" w:rsidRPr="00B7495C" w:rsidRDefault="00AB0E2B" w:rsidP="00B7495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left:0;text-align:left;margin-left:0;margin-top:14.05pt;width:459pt;height:268pt;z-index:251666432" coordsize="5829300,340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Macintosh HD:Users:jack:Dropbox:DIDE - HIVMC:Treatment Cascade:Wiring_Diagram:v2:new.pdf" style="position:absolute;left:135255;width:5464175;height:3074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y&#10;ClPCAAAA2gAAAA8AAABkcnMvZG93bnJldi54bWxEj0FrwkAUhO8F/8PyhN7qJoKlRlcRS0DwVBVy&#10;fck+k2D2bchuk9hf7wpCj8PMfMOst6NpRE+dqy0riGcRCOLC6ppLBZdz+vEFwnlkjY1lUnAnB9vN&#10;5G2NibYD/1B/8qUIEHYJKqi8bxMpXVGRQTezLXHwrrYz6IPsSqk7HALcNHIeRZ/SYM1hocKW9hUV&#10;t9OvUbDIszhu6J4Vy/YvTY/2u8zdWan36bhbgfA0+v/wq33QCubwvBJugN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MgpTwgAAANoAAAAPAAAAAAAAAAAAAAAAAJwCAABk&#10;cnMvZG93bnJldi54bWxQSwUGAAAAAAQABAD3AAAAiwMAAAAA&#10;" stroked="t" strokecolor="black [3213]" strokeweight="1pt">
                  <v:imagedata r:id="rId10" o:title="new.pdf"/>
                  <v:path arrowok="t"/>
                </v:shape>
                <v:shapetype id="_x0000_t202" coordsize="21600,21600" o:spt="202" path="m0,0l0,21600,21600,21600,21600,0xe">
                  <v:stroke joinstyle="miter"/>
                  <v:path gradientshapeok="t" o:connecttype="rect"/>
                </v:shapetype>
                <v:shape id="Text Box 13" o:spid="_x0000_s1028" type="#_x0000_t202" style="position:absolute;top:3175000;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44D31B14" w14:textId="77777777" w:rsidR="0055480B" w:rsidRDefault="0055480B" w:rsidP="00B7495C">
                        <w:pPr>
                          <w:pStyle w:val="Subtitle"/>
                          <w:contextualSpacing w:val="0"/>
                        </w:pPr>
                        <w:r>
                          <w:t>Figure 1. Model representation of the cascade of care</w:t>
                        </w:r>
                      </w:p>
                      <w:p w14:paraId="71C2A4A8" w14:textId="77777777" w:rsidR="0055480B" w:rsidRPr="00B7495C" w:rsidRDefault="0055480B" w:rsidP="00B7495C">
                        <w:pPr>
                          <w:rPr>
                            <w:rFonts w:ascii="Trebuchet MS" w:hAnsi="Trebuchet MS"/>
                            <w:sz w:val="16"/>
                            <w:szCs w:val="16"/>
                          </w:rPr>
                        </w:pPr>
                      </w:p>
                    </w:txbxContent>
                  </v:textbox>
                </v:shape>
                <w10:wrap type="through"/>
              </v:group>
            </w:pict>
          </mc:Fallback>
        </mc:AlternateContent>
      </w:r>
    </w:p>
    <w:p w14:paraId="7C1C4E89" w14:textId="7B934697" w:rsidR="00F24045" w:rsidRDefault="00F24045" w:rsidP="007F0D88">
      <w:pPr>
        <w:pStyle w:val="normal0"/>
        <w:ind w:firstLine="720"/>
        <w:contextualSpacing w:val="0"/>
        <w:rPr>
          <w:ins w:id="43" w:author="Tim Hallett" w:date="2015-01-07T12:07:00Z"/>
        </w:rPr>
      </w:pPr>
      <w:bookmarkStart w:id="44" w:name="h.iogg3anz8zdv" w:colFirst="0" w:colLast="0"/>
      <w:bookmarkStart w:id="45" w:name="h.hslqb1xxus50" w:colFirst="0" w:colLast="0"/>
      <w:bookmarkEnd w:id="44"/>
      <w:bookmarkEnd w:id="45"/>
      <w:ins w:id="46" w:author="Tim Hallett" w:date="2015-01-07T12:07:00Z">
        <w:r>
          <w:t xml:space="preserve">To calibrate the Cascade Model describing the experience of HIV-positive individuals as they move through the various stages of HIV care, we utilised a unique high-resolution longitudinal dataset from western Kenya. AMPATH, based in Eldoret, is made up of Moi University, Moi Teaching and Referral Hospital and a consortium of North American academic health </w:t>
        </w:r>
        <w:proofErr w:type="spellStart"/>
        <w:r>
          <w:t>centers</w:t>
        </w:r>
        <w:proofErr w:type="spellEnd"/>
        <w:r>
          <w:t xml:space="preserve"> led by Indiana University working in partnership with the Government of Kenya. </w:t>
        </w:r>
      </w:ins>
    </w:p>
    <w:p w14:paraId="64FDCD1C" w14:textId="77777777" w:rsidR="00F24045" w:rsidRDefault="00F24045" w:rsidP="00F24045">
      <w:pPr>
        <w:pStyle w:val="normal0"/>
        <w:contextualSpacing w:val="0"/>
        <w:rPr>
          <w:ins w:id="47" w:author="Tim Hallett" w:date="2015-01-07T12:07:00Z"/>
        </w:rPr>
      </w:pPr>
    </w:p>
    <w:p w14:paraId="77B2A860" w14:textId="77777777" w:rsidR="00F24045" w:rsidRDefault="00F24045" w:rsidP="00F24045">
      <w:pPr>
        <w:pStyle w:val="normal0"/>
        <w:ind w:firstLine="720"/>
        <w:contextualSpacing w:val="0"/>
        <w:rPr>
          <w:ins w:id="48" w:author="Tim Hallett" w:date="2015-01-07T12:07:00Z"/>
        </w:rPr>
      </w:pPr>
      <w:ins w:id="49" w:author="Tim Hallett" w:date="2015-01-07T12:07:00Z">
        <w:r>
          <w:t>Since launching in 2006, the AMPATH Medical Record System (AMRS) has been collecting individual-level data on the AMPATH AIDS-control system</w:t>
        </w:r>
      </w:ins>
      <w:ins w:id="50" w:author="Tim Hallett" w:date="2015-01-07T12:15:00Z">
        <w:r w:rsidR="00361DF5">
          <w:t xml:space="preserve"> </w:t>
        </w:r>
      </w:ins>
      <w:ins w:id="51" w:author="Tim Hallett" w:date="2015-01-07T12:07:00Z">
        <w:r>
          <w:t>{Einterz</w:t>
        </w:r>
        <w:proofErr w:type="gramStart"/>
        <w:r>
          <w:t>:2007js</w:t>
        </w:r>
        <w:proofErr w:type="gramEnd"/>
        <w:r>
          <w:t xml:space="preserve">, Tierney:2007th}. Service delivery occurs through public sector hospitals and health centres run by the Ministry of </w:t>
        </w:r>
        <w:proofErr w:type="gramStart"/>
        <w:r>
          <w:t>Health{</w:t>
        </w:r>
        <w:proofErr w:type="gramEnd"/>
        <w:r>
          <w:t xml:space="preserve">Einterz:2007js}. AMPATH has very well established VCT and PICT programmes, and after </w:t>
        </w:r>
        <w:proofErr w:type="spellStart"/>
        <w:r>
          <w:t>trialing</w:t>
        </w:r>
        <w:proofErr w:type="spellEnd"/>
        <w:r>
          <w:t xml:space="preserve"> the use of HBCT in 2007, officially rolled it out in 2010{Wachira</w:t>
        </w:r>
        <w:proofErr w:type="gramStart"/>
        <w:r>
          <w:t>:2013dc</w:t>
        </w:r>
        <w:proofErr w:type="gramEnd"/>
        <w:r>
          <w:t xml:space="preserve">}. </w:t>
        </w:r>
      </w:ins>
    </w:p>
    <w:p w14:paraId="1BF258B9" w14:textId="77777777" w:rsidR="00F24045" w:rsidRDefault="00F24045" w:rsidP="00F24045">
      <w:pPr>
        <w:pStyle w:val="normal0"/>
        <w:contextualSpacing w:val="0"/>
        <w:rPr>
          <w:ins w:id="52" w:author="Tim Hallett" w:date="2015-01-07T12:07:00Z"/>
        </w:rPr>
      </w:pPr>
    </w:p>
    <w:p w14:paraId="3B426FC6" w14:textId="77777777" w:rsidR="00F24045" w:rsidRDefault="00F24045" w:rsidP="00F24045">
      <w:pPr>
        <w:pStyle w:val="normal0"/>
        <w:ind w:firstLine="720"/>
        <w:contextualSpacing w:val="0"/>
        <w:rPr>
          <w:ins w:id="53" w:author="Tim Hallett" w:date="2015-01-07T12:11:00Z"/>
        </w:rPr>
      </w:pPr>
      <w:ins w:id="54" w:author="Tim Hallett" w:date="2015-01-07T12:07:00Z">
        <w:r>
          <w:t xml:space="preserve">Using data from the Port Victoria catchment area, </w:t>
        </w:r>
      </w:ins>
      <w:ins w:id="55" w:author="Tim Hallett" w:date="2015-01-07T12:15:00Z">
        <w:r w:rsidR="00361DF5">
          <w:t>we</w:t>
        </w:r>
      </w:ins>
      <w:ins w:id="56" w:author="Tim Hallett" w:date="2015-01-07T12:07:00Z">
        <w:r>
          <w:t xml:space="preserve"> calculated the losses occurring at each stage of HIV care from 2007 to June 2014, and together with the average delay between each event we were able to extract parameter values that were directly inputted into the model, together with calibration points such as the distribution of CD4 counts at ART initiation. </w:t>
        </w:r>
      </w:ins>
      <w:ins w:id="57" w:author="Tim Hallett" w:date="2015-01-07T12:15:00Z">
        <w:r w:rsidR="00361DF5">
          <w:t>The model was calibrated to these estimates.</w:t>
        </w:r>
      </w:ins>
    </w:p>
    <w:p w14:paraId="7EC6CC1A" w14:textId="77777777" w:rsidR="00D31246" w:rsidRDefault="00D31246" w:rsidP="00F24045">
      <w:pPr>
        <w:pStyle w:val="normal0"/>
        <w:ind w:firstLine="720"/>
        <w:contextualSpacing w:val="0"/>
        <w:rPr>
          <w:ins w:id="58" w:author="Tim Hallett" w:date="2015-01-07T12:07:00Z"/>
        </w:rPr>
      </w:pPr>
    </w:p>
    <w:p w14:paraId="231AC710" w14:textId="11764635" w:rsidR="00C07325" w:rsidRDefault="00D31246" w:rsidP="00084F40">
      <w:pPr>
        <w:pStyle w:val="normal0"/>
        <w:ind w:firstLine="720"/>
        <w:contextualSpacing w:val="0"/>
      </w:pPr>
      <w:ins w:id="59" w:author="Tim Hallett" w:date="2015-01-07T12:11:00Z">
        <w:r>
          <w:t xml:space="preserve">To assess the current state of this ART-programme in western Kenya, we estimated the total number of DALYs and cost of care that accrue between 2010 and 2030. This was conducted in the absence of HBCT, so the only means of entering care was through VCT or PICT. HBCT was removed as home-based counselling and testing is not currently found in most ART-programmes in sub-Saharan Africa, therefore providing a </w:t>
        </w:r>
      </w:ins>
      <w:r w:rsidR="00822C85">
        <w:t xml:space="preserve">baseline </w:t>
      </w:r>
      <w:proofErr w:type="spellStart"/>
      <w:r w:rsidR="00822C85">
        <w:t>sccenario</w:t>
      </w:r>
      <w:proofErr w:type="spellEnd"/>
      <w:r w:rsidR="00822C85">
        <w:t xml:space="preserve"> that is </w:t>
      </w:r>
      <w:ins w:id="60" w:author="Tim Hallett" w:date="2015-01-07T12:11:00Z">
        <w:r>
          <w:t xml:space="preserve">more representative </w:t>
        </w:r>
      </w:ins>
      <w:r w:rsidR="00822C85">
        <w:t>of HIV care programmes in sub-Saharan Africa.</w:t>
      </w:r>
    </w:p>
    <w:p w14:paraId="55537466" w14:textId="3CBC1075" w:rsidR="00D31246" w:rsidRDefault="00D31246" w:rsidP="00D31246">
      <w:pPr>
        <w:pStyle w:val="Heading2"/>
        <w:contextualSpacing w:val="0"/>
        <w:rPr>
          <w:ins w:id="61" w:author="Tim Hallett" w:date="2015-01-07T12:11:00Z"/>
        </w:rPr>
      </w:pPr>
      <w:bookmarkStart w:id="62" w:name="h.wvtuqq7mpsy1" w:colFirst="0" w:colLast="0"/>
      <w:bookmarkEnd w:id="62"/>
      <w:ins w:id="63" w:author="Tim Hallett" w:date="2015-01-07T12:11:00Z">
        <w:r>
          <w:t>Intervention</w:t>
        </w:r>
      </w:ins>
      <w:r w:rsidR="00757637">
        <w:t>s</w:t>
      </w:r>
    </w:p>
    <w:p w14:paraId="7DA540BF" w14:textId="77777777" w:rsidR="00D31246" w:rsidRDefault="00D31246" w:rsidP="00D31246">
      <w:pPr>
        <w:pStyle w:val="normal0"/>
        <w:contextualSpacing w:val="0"/>
        <w:rPr>
          <w:ins w:id="64" w:author="Tim Hallett" w:date="2015-01-07T12:11:00Z"/>
        </w:rPr>
      </w:pPr>
      <w:ins w:id="65" w:author="Tim Hallett" w:date="2015-01-07T12:11:00Z">
        <w:r>
          <w:tab/>
          <w:t>To further understand where care in western Kenya is suboptimal, we designed 12 interventions targeting various points throughout HIV-care. Each intervention is summarised in table 1 and detailed in full in the appendix. Where possible, each intervention has two scenarios: a “maximum impact” scenario illustrating the best possible impact of the intervention and a “realistic impact” scenario, which aims to demonstrate the impact of a more obtainable intervention. Interventions were implemented in the model from 2010 onwards and their impact on DALYs averted, costs accrued and the care experience of individuals dying from HIV-related deaths quantified.</w:t>
        </w:r>
      </w:ins>
    </w:p>
    <w:p w14:paraId="1EE477F2" w14:textId="55990099" w:rsidR="00C07325" w:rsidRDefault="0004446E" w:rsidP="00874A1F">
      <w:pPr>
        <w:pStyle w:val="normal0"/>
        <w:contextualSpacing w:val="0"/>
      </w:pPr>
      <w:r>
        <w:tab/>
      </w:r>
    </w:p>
    <w:p w14:paraId="3DDA457F" w14:textId="3A5A71CF" w:rsidR="00C07325" w:rsidRDefault="0004446E">
      <w:pPr>
        <w:pStyle w:val="Heading2"/>
        <w:contextualSpacing w:val="0"/>
      </w:pPr>
      <w:bookmarkStart w:id="66" w:name="h.zedl01pfmy8z" w:colFirst="0" w:colLast="0"/>
      <w:bookmarkEnd w:id="66"/>
      <w:r>
        <w:t xml:space="preserve">Cost </w:t>
      </w:r>
      <w:ins w:id="67" w:author="Tim Hallett" w:date="2015-01-07T12:08:00Z">
        <w:r w:rsidR="00F24045">
          <w:t>Estimates</w:t>
        </w:r>
      </w:ins>
    </w:p>
    <w:p w14:paraId="79A8F705" w14:textId="0DE17130" w:rsidR="00C07325" w:rsidRDefault="0004446E">
      <w:pPr>
        <w:pStyle w:val="normal0"/>
        <w:contextualSpacing w:val="0"/>
        <w:rPr>
          <w:ins w:id="68" w:author="Tim Hallett" w:date="2015-01-07T12:45:00Z"/>
        </w:rPr>
      </w:pPr>
      <w:r>
        <w:tab/>
        <w:t xml:space="preserve">The cost of the individual components of care was included in the model. The majority of costs, including the cost of ART care, pre-ART clinic visits and CD4 lab-based tests, were derived from </w:t>
      </w:r>
      <w:r w:rsidR="00E30A03">
        <w:t xml:space="preserve">the CHAI MATCH Study, </w:t>
      </w:r>
      <w:r>
        <w:t>a multi-country analysis of 161 treatment facilities across five countries in sub-Saharan Africa</w:t>
      </w:r>
      <w:r w:rsidR="00A414EC">
        <w:fldChar w:fldCharType="begin"/>
      </w:r>
      <w:r w:rsidR="0075253B">
        <w:instrText xml:space="preserve"> ADDIN PAPERS2_CITATIONS &lt;citation&gt;&lt;uuid&gt;F370479C-16E6-4691-95D6-73B430D9A815&lt;/uuid&gt;&lt;priority&gt;46&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414EC">
        <w:fldChar w:fldCharType="separate"/>
      </w:r>
      <w:r w:rsidR="00A414EC">
        <w:rPr>
          <w:lang w:val="en-US"/>
        </w:rPr>
        <w:t>{</w:t>
      </w:r>
      <w:proofErr w:type="spellStart"/>
      <w:r w:rsidR="00A414EC">
        <w:rPr>
          <w:lang w:val="en-US"/>
        </w:rPr>
        <w:t>Tagar:GTMxY-pi</w:t>
      </w:r>
      <w:proofErr w:type="spellEnd"/>
      <w:r w:rsidR="00A414EC">
        <w:rPr>
          <w:lang w:val="en-US"/>
        </w:rPr>
        <w:t>}</w:t>
      </w:r>
      <w:r w:rsidR="00A414EC">
        <w:fldChar w:fldCharType="end"/>
      </w:r>
      <w:r>
        <w:t>. The remaining costs were sourced from the literature. All costs were adjusted for inflation and location by using the gross domestic product deflator from the International Monetary Fund. Including the cost of the individual components of care in the model allows us to understand how costs accrue</w:t>
      </w:r>
      <w:r w:rsidR="005D0911">
        <w:t xml:space="preserve"> and compare</w:t>
      </w:r>
      <w:r>
        <w:t xml:space="preserve"> in an ART-programme. Additionally, when interventions are applied, we can see the financial implications of improving care. Further details of the breakdown of cost in the model can be found in the appendix.</w:t>
      </w:r>
    </w:p>
    <w:p w14:paraId="62196B82" w14:textId="77777777" w:rsidR="000743C3" w:rsidRDefault="000743C3">
      <w:pPr>
        <w:pStyle w:val="normal0"/>
        <w:contextualSpacing w:val="0"/>
      </w:pPr>
      <w:ins w:id="69" w:author="Tim Hallett" w:date="2015-01-07T12:45:00Z">
        <w:r>
          <w:t xml:space="preserve">Discounting? Perspective? </w:t>
        </w:r>
      </w:ins>
    </w:p>
    <w:p w14:paraId="043E3B43" w14:textId="77777777" w:rsidR="00C07325" w:rsidRDefault="0004446E">
      <w:pPr>
        <w:pStyle w:val="Heading2"/>
        <w:contextualSpacing w:val="0"/>
      </w:pPr>
      <w:bookmarkStart w:id="70" w:name="h.rl97lz7j3hfn" w:colFirst="0" w:colLast="0"/>
      <w:bookmarkEnd w:id="70"/>
      <w:r>
        <w:t>Output Metrics</w:t>
      </w:r>
    </w:p>
    <w:p w14:paraId="1A0B8B96" w14:textId="7E920827" w:rsidR="001121E5" w:rsidRDefault="0004446E">
      <w:pPr>
        <w:pStyle w:val="normal0"/>
        <w:contextualSpacing w:val="0"/>
      </w:pPr>
      <w:r>
        <w:tab/>
        <w:t>The output metrics from the model were DALYs averted and cost accrued between 2010 and 2030. We weighted DALYs according to current HIV-positive health state and ART status</w:t>
      </w:r>
      <w:r w:rsidR="00056AEA">
        <w:t xml:space="preserve"> using weights from the Global Burden of Disease Study</w:t>
      </w:r>
      <w:r w:rsidR="00EF537F">
        <w:t>,</w:t>
      </w:r>
      <w:r w:rsidR="00056AEA">
        <w:t xml:space="preserve"> 2010{Salomon</w:t>
      </w:r>
      <w:proofErr w:type="gramStart"/>
      <w:r w:rsidR="00056AEA">
        <w:t>:2012ib</w:t>
      </w:r>
      <w:proofErr w:type="gramEnd"/>
      <w:r w:rsidR="00056AEA">
        <w:t>}</w:t>
      </w:r>
      <w:r>
        <w:t>. We also looked at the care experience of individuals who died from HIV-related deaths between 2010 and 2030.</w:t>
      </w:r>
      <w:bookmarkStart w:id="71" w:name="h.q8tpsglr34se" w:colFirst="0" w:colLast="0"/>
      <w:bookmarkStart w:id="72" w:name="h.7plpjkukklh8" w:colFirst="0" w:colLast="0"/>
      <w:bookmarkEnd w:id="71"/>
      <w:bookmarkEnd w:id="72"/>
    </w:p>
    <w:p w14:paraId="08B5B4F8" w14:textId="77777777" w:rsidR="0095084A" w:rsidRDefault="0095084A">
      <w:pPr>
        <w:pStyle w:val="normal0"/>
        <w:contextualSpacing w:val="0"/>
      </w:pPr>
    </w:p>
    <w:tbl>
      <w:tblPr>
        <w:tblStyle w:val="MediumShading1-Accent1"/>
        <w:tblpPr w:leftFromText="180" w:rightFromText="180" w:vertAnchor="page" w:horzAnchor="page" w:tblpX="1189" w:tblpY="1981"/>
        <w:tblW w:w="0" w:type="auto"/>
        <w:tblLook w:val="04A0" w:firstRow="1" w:lastRow="0" w:firstColumn="1" w:lastColumn="0" w:noHBand="0" w:noVBand="1"/>
      </w:tblPr>
      <w:tblGrid>
        <w:gridCol w:w="4621"/>
        <w:gridCol w:w="4621"/>
      </w:tblGrid>
      <w:tr w:rsidR="0055480B" w14:paraId="40778291" w14:textId="77777777" w:rsidTr="005548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D8D3CC2" w14:textId="77777777" w:rsidR="0055480B" w:rsidRDefault="0055480B" w:rsidP="0055480B">
            <w:pPr>
              <w:pStyle w:val="normal0"/>
              <w:contextualSpacing w:val="0"/>
            </w:pPr>
            <w:r>
              <w:t>Key Assumptions</w:t>
            </w:r>
          </w:p>
        </w:tc>
        <w:tc>
          <w:tcPr>
            <w:tcW w:w="4621" w:type="dxa"/>
          </w:tcPr>
          <w:p w14:paraId="5E60BE75" w14:textId="77777777" w:rsidR="0055480B" w:rsidRDefault="0055480B" w:rsidP="0055480B">
            <w:pPr>
              <w:pStyle w:val="normal0"/>
              <w:contextualSpacing w:val="0"/>
              <w:cnfStyle w:val="100000000000" w:firstRow="1" w:lastRow="0" w:firstColumn="0" w:lastColumn="0" w:oddVBand="0" w:evenVBand="0" w:oddHBand="0" w:evenHBand="0" w:firstRowFirstColumn="0" w:firstRowLastColumn="0" w:lastRowFirstColumn="0" w:lastRowLastColumn="0"/>
            </w:pPr>
            <w:r>
              <w:t>Data Sources</w:t>
            </w:r>
          </w:p>
        </w:tc>
      </w:tr>
      <w:tr w:rsidR="0055480B" w14:paraId="6B1F1E87" w14:textId="77777777" w:rsidTr="00554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3D8DC60" w14:textId="5CEE5C1C" w:rsidR="0055480B" w:rsidRDefault="0055480B" w:rsidP="0055480B">
            <w:pPr>
              <w:pStyle w:val="normal0"/>
              <w:numPr>
                <w:ilvl w:val="0"/>
                <w:numId w:val="16"/>
              </w:numPr>
              <w:contextualSpacing w:val="0"/>
              <w:rPr>
                <w:b w:val="0"/>
              </w:rPr>
            </w:pPr>
            <w:r w:rsidRPr="0055480B">
              <w:rPr>
                <w:b w:val="0"/>
              </w:rPr>
              <w:t>For a given health state, the mortality rate on ART is less than the mortality rate off ART</w:t>
            </w:r>
            <w:r w:rsidR="008E6CF6">
              <w:rPr>
                <w:b w:val="0"/>
              </w:rPr>
              <w:t>.</w:t>
            </w:r>
          </w:p>
          <w:p w14:paraId="718B37B2" w14:textId="3B33B6D9" w:rsidR="0055480B" w:rsidRDefault="008E6CF6" w:rsidP="0055480B">
            <w:pPr>
              <w:pStyle w:val="normal0"/>
              <w:numPr>
                <w:ilvl w:val="0"/>
                <w:numId w:val="16"/>
              </w:numPr>
              <w:contextualSpacing w:val="0"/>
              <w:rPr>
                <w:b w:val="0"/>
              </w:rPr>
            </w:pPr>
            <w:r>
              <w:rPr>
                <w:b w:val="0"/>
              </w:rPr>
              <w:t>Declining health drives care-</w:t>
            </w:r>
            <w:r w:rsidR="0055480B" w:rsidRPr="0055480B">
              <w:rPr>
                <w:b w:val="0"/>
              </w:rPr>
              <w:t>seeking behaviour</w:t>
            </w:r>
            <w:r>
              <w:rPr>
                <w:b w:val="0"/>
              </w:rPr>
              <w:t>.</w:t>
            </w:r>
          </w:p>
          <w:p w14:paraId="04E4AC4B" w14:textId="420503D5" w:rsidR="0055480B" w:rsidRDefault="0055480B" w:rsidP="0055480B">
            <w:pPr>
              <w:pStyle w:val="normal0"/>
              <w:numPr>
                <w:ilvl w:val="0"/>
                <w:numId w:val="16"/>
              </w:numPr>
              <w:contextualSpacing w:val="0"/>
              <w:rPr>
                <w:b w:val="0"/>
              </w:rPr>
            </w:pPr>
            <w:r w:rsidRPr="0055480B">
              <w:rPr>
                <w:b w:val="0"/>
              </w:rPr>
              <w:t>Individuals are exposed to a background rate of testing through VCT in addition to a rate of testing through PICT (dependant upon previous health care experience and health)</w:t>
            </w:r>
            <w:r w:rsidR="008E6CF6">
              <w:rPr>
                <w:b w:val="0"/>
              </w:rPr>
              <w:t>.</w:t>
            </w:r>
          </w:p>
          <w:p w14:paraId="53B259D7" w14:textId="5D4461FE" w:rsidR="0055480B" w:rsidRDefault="0055480B" w:rsidP="0055480B">
            <w:pPr>
              <w:pStyle w:val="normal0"/>
              <w:numPr>
                <w:ilvl w:val="0"/>
                <w:numId w:val="16"/>
              </w:numPr>
              <w:contextualSpacing w:val="0"/>
              <w:rPr>
                <w:b w:val="0"/>
              </w:rPr>
            </w:pPr>
            <w:r w:rsidRPr="0055480B">
              <w:rPr>
                <w:b w:val="0"/>
              </w:rPr>
              <w:t>Patients have the propensity to be lost from care at any stage</w:t>
            </w:r>
            <w:r w:rsidR="008E6CF6">
              <w:rPr>
                <w:b w:val="0"/>
              </w:rPr>
              <w:t>.</w:t>
            </w:r>
          </w:p>
          <w:p w14:paraId="7C2D6777" w14:textId="4BDDD95D" w:rsidR="0055480B" w:rsidRDefault="0055480B" w:rsidP="0055480B">
            <w:pPr>
              <w:pStyle w:val="normal0"/>
              <w:numPr>
                <w:ilvl w:val="0"/>
                <w:numId w:val="16"/>
              </w:numPr>
              <w:contextualSpacing w:val="0"/>
              <w:rPr>
                <w:b w:val="0"/>
              </w:rPr>
            </w:pPr>
            <w:r w:rsidRPr="0055480B">
              <w:rPr>
                <w:b w:val="0"/>
              </w:rPr>
              <w:t>If lost from pre-ART care, patients can re-engage at a later date</w:t>
            </w:r>
            <w:r w:rsidR="008E6CF6">
              <w:rPr>
                <w:b w:val="0"/>
              </w:rPr>
              <w:t>.</w:t>
            </w:r>
          </w:p>
          <w:p w14:paraId="74E742AD" w14:textId="362E6CC9" w:rsidR="0055480B" w:rsidRPr="0055480B" w:rsidRDefault="0055480B" w:rsidP="0055480B">
            <w:pPr>
              <w:pStyle w:val="normal0"/>
              <w:numPr>
                <w:ilvl w:val="0"/>
                <w:numId w:val="16"/>
              </w:numPr>
              <w:contextualSpacing w:val="0"/>
              <w:rPr>
                <w:b w:val="0"/>
              </w:rPr>
            </w:pPr>
            <w:r w:rsidRPr="0055480B">
              <w:rPr>
                <w:b w:val="0"/>
              </w:rPr>
              <w:t>If lost from ART care, patients will not re-engage with care (unless identified through an ART Outreach but patients can only re-initiate ART once)</w:t>
            </w:r>
            <w:r w:rsidR="008E6CF6">
              <w:rPr>
                <w:b w:val="0"/>
              </w:rPr>
              <w:t>.</w:t>
            </w:r>
          </w:p>
        </w:tc>
        <w:tc>
          <w:tcPr>
            <w:tcW w:w="4621" w:type="dxa"/>
          </w:tcPr>
          <w:p w14:paraId="4B442E6B" w14:textId="018FF25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 xml:space="preserve">Natural history </w:t>
            </w:r>
            <w:r w:rsidR="008E6CF6">
              <w:t>calibrated</w:t>
            </w:r>
            <w:r w:rsidRPr="0055480B">
              <w:t xml:space="preserve"> from </w:t>
            </w:r>
            <w:r w:rsidR="008E6CF6">
              <w:t xml:space="preserve">clinical surveillance data </w:t>
            </w:r>
            <w:r w:rsidRPr="0055480B">
              <w:t>in the literature</w:t>
            </w:r>
            <w:r w:rsidR="008E6CF6">
              <w:t>.</w:t>
            </w:r>
          </w:p>
          <w:p w14:paraId="32FE1BFA" w14:textId="508174B2"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Calibration of events that make up HIV care from longitudinal dataset from AMPATH</w:t>
            </w:r>
            <w:r w:rsidR="008E6CF6">
              <w:t>.</w:t>
            </w:r>
          </w:p>
          <w:p w14:paraId="75CB405A" w14:textId="307D1F84" w:rsid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Disability weights sourced from the Global Burden of Disease Study 2010</w:t>
            </w:r>
            <w:r w:rsidR="008E6CF6">
              <w:fldChar w:fldCharType="begin"/>
            </w:r>
            <w:r w:rsidR="0075253B">
              <w:instrText xml:space="preserve"> ADDIN PAPERS2_CITATIONS &lt;citation&gt;&lt;uuid&gt;E57E8F36-C324-4E38-9B9A-D5427ACED57E&lt;/uuid&gt;&lt;priority&gt;48&lt;/priority&gt;&lt;publications&gt;&lt;publication&gt;&lt;uuid&gt;83E3A85A-AF0E-4689-AD76-CF40829540ED&lt;/uuid&gt;&lt;volume&gt;380&lt;/volume&gt;&lt;doi&gt;10.1016/S0140-6736(12)61680-8&lt;/doi&gt;&lt;startpage&gt;2129&lt;/startpage&gt;&lt;publication_date&gt;99201212151200000000222000&lt;/publication_date&gt;&lt;url&gt;http://eutils.ncbi.nlm.nih.gov/entrez/eutils/elink.fcgi?dbfrom=pubmed&amp;amp;id=23245605&amp;amp;retmode=ref&amp;amp;cmd=prlinks&lt;/url&gt;&lt;type&gt;400&lt;/type&gt;&lt;title&gt;Common values in assessing health outcomes from disease and injury: disability weights measurement study for the Global Burden of Disease Study 2010.&lt;/title&gt;&lt;location&gt;&amp;lt;html&amp;gt;&amp;lt;head&amp;gt;&amp;lt;meta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Home&amp;lt;/a&amp;gt;&amp;lt;/div&amp;gt;&amp;lt;/body&amp;gt;&amp;lt;/html&amp;gt;&lt;/location&gt;&lt;institution&gt;Harvard School of Public Health, MA, USA. jsalomon@hsph.harvard.edu&lt;/institution&gt;&lt;number&gt;9859&lt;/number&gt;&lt;subtype&gt;400&lt;/subtype&gt;&lt;endpage&gt;2143&lt;/endpage&gt;&lt;bundle&gt;&lt;publication&gt;&lt;publisher&gt;Elsevier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Joshua&lt;/firstName&gt;&lt;middleNames&gt;A&lt;/middleNames&gt;&lt;lastName&gt;Salomon&lt;/lastName&gt;&lt;/author&gt;&lt;author&gt;&lt;firstName&gt;Theo&lt;/firstName&gt;&lt;lastName&gt;Vos&lt;/lastName&gt;&lt;/author&gt;&lt;author&gt;&lt;firstName&gt;Daniel&lt;/firstName&gt;&lt;middleNames&gt;R&lt;/middleNames&gt;&lt;lastName&gt;Hogan&lt;/lastName&gt;&lt;/author&gt;&lt;author&gt;&lt;firstName&gt;Michael&lt;/firstName&gt;&lt;lastName&gt;Gagnon&lt;/lastName&gt;&lt;/author&gt;&lt;author&gt;&lt;firstName&gt;Mohsen&lt;/firstName&gt;&lt;lastName&gt;Naghavi&lt;/lastName&gt;&lt;/author&gt;&lt;author&gt;&lt;firstName&gt;Ali&lt;/firstName&gt;&lt;lastName&gt;Mokdad&lt;/lastName&gt;&lt;/author&gt;&lt;author&gt;&lt;firstName&gt;Nazma&lt;/firstName&gt;&lt;lastName&gt;Begum&lt;/lastName&gt;&lt;/author&gt;&lt;author&gt;&lt;firstName&gt;Razibuzzaman&lt;/firstName&gt;&lt;lastName&gt;Shah&lt;/lastName&gt;&lt;/author&gt;&lt;author&gt;&lt;firstName&gt;Muhammad&lt;/firstName&gt;&lt;lastName&gt;Karyana&lt;/lastName&gt;&lt;/author&gt;&lt;author&gt;&lt;firstName&gt;Soewarta&lt;/firstName&gt;&lt;lastName&gt;Kosen&lt;/lastName&gt;&lt;/author&gt;&lt;author&gt;&lt;firstName&gt;Mario&lt;/firstName&gt;&lt;middleNames&gt;Reyna&lt;/middleNames&gt;&lt;lastName&gt;Farje&lt;/lastName&gt;&lt;/author&gt;&lt;author&gt;&lt;firstName&gt;Gilberto&lt;/firstName&gt;&lt;lastName&gt;Moncada&lt;/lastName&gt;&lt;/author&gt;&lt;author&gt;&lt;firstName&gt;Arup&lt;/firstName&gt;&lt;lastName&gt;Dutta&lt;/lastName&gt;&lt;/author&gt;&lt;author&gt;&lt;firstName&gt;Sunil&lt;/firstName&gt;&lt;lastName&gt;Sazawal&lt;/lastName&gt;&lt;/author&gt;&lt;author&gt;&lt;firstName&gt;Andrew&lt;/firstName&gt;&lt;lastName&gt;Dyer&lt;/lastName&gt;&lt;/author&gt;&lt;author&gt;&lt;firstName&gt;Jason&lt;/firstName&gt;&lt;lastName&gt;Seiler&lt;/lastName&gt;&lt;/author&gt;&lt;author&gt;&lt;firstName&gt;Victor&lt;/firstName&gt;&lt;lastName&gt;Aboyans&lt;/lastName&gt;&lt;/author&gt;&lt;author&gt;&lt;firstName&gt;Lesley&lt;/firstName&gt;&lt;lastName&gt;Baker&lt;/lastName&gt;&lt;/author&gt;&lt;author&gt;&lt;firstName&gt;Amanda&lt;/firstName&gt;&lt;lastName&gt;Baxter&lt;/lastName&gt;&lt;/author&gt;&lt;author&gt;&lt;firstName&gt;Emelia&lt;/firstName&gt;&lt;middleNames&gt;J&lt;/middleNames&gt;&lt;lastName&gt;Benjamin&lt;/lastName&gt;&lt;/author&gt;&lt;author&gt;&lt;firstName&gt;Kavi&lt;/firstName&gt;&lt;lastName&gt;Bhalla&lt;/lastName&gt;&lt;/author&gt;&lt;author&gt;&lt;nonDroppingParticle&gt;Bin&lt;/nonDroppingParticle&gt;&lt;firstName&gt;Aref&lt;/firstName&gt;&lt;lastName&gt;Abdulhak&lt;/lastName&gt;&lt;/author&gt;&lt;author&gt;&lt;firstName&gt;Fiona&lt;/firstName&gt;&lt;lastName&gt;Blyth&lt;/lastName&gt;&lt;/author&gt;&lt;author&gt;&lt;firstName&gt;Rupert&lt;/firstName&gt;&lt;lastName&gt;Bourne&lt;/lastName&gt;&lt;/author&gt;&lt;author&gt;&lt;firstName&gt;Tasanee&lt;/firstName&gt;&lt;lastName&gt;Braithwaite&lt;/lastName&gt;&lt;/author&gt;&lt;author&gt;&lt;firstName&gt;Peter&lt;/firstName&gt;&lt;lastName&gt;Brooks&lt;/lastName&gt;&lt;/author&gt;&lt;author&gt;&lt;firstName&gt;Traolach&lt;/firstName&gt;&lt;middleNames&gt;S&lt;/middleNames&gt;&lt;lastName&gt;Brugha&lt;/lastName&gt;&lt;/author&gt;&lt;author&gt;&lt;firstName&gt;Claire&lt;/firstName&gt;&lt;lastName&gt;Bryan-Hancock&lt;/lastName&gt;&lt;/author&gt;&lt;author&gt;&lt;firstName&gt;Rachelle&lt;/firstName&gt;&lt;lastName&gt;Buchbinder&lt;/lastName&gt;&lt;/author&gt;&lt;author&gt;&lt;firstName&gt;Peter&lt;/firstName&gt;&lt;lastName&gt;Burney&lt;/lastName&gt;&lt;/author&gt;&lt;author&gt;&lt;firstName&gt;Bianca&lt;/firstName&gt;&lt;lastName&gt;Calabria&lt;/lastName&gt;&lt;/author&gt;&lt;author&gt;&lt;firstName&gt;Honglei&lt;/firstName&gt;&lt;lastName&gt;Chen&lt;/lastName&gt;&lt;/author&gt;&lt;author&gt;&lt;firstName&gt;Sumeet&lt;/firstName&gt;&lt;middleNames&gt;S&lt;/middleNames&gt;&lt;lastName&gt;Chugh&lt;/lastName&gt;&lt;/author&gt;&lt;author&gt;&lt;firstName&gt;Rebecca&lt;/firstName&gt;&lt;lastName&gt;Cooley&lt;/lastName&gt;&lt;/author&gt;&lt;author&gt;&lt;firstName&gt;Michael&lt;/firstName&gt;&lt;middleNames&gt;H&lt;/middleNames&gt;&lt;lastName&gt;Criqui&lt;/lastName&gt;&lt;/author&gt;&lt;author&gt;&lt;firstName&gt;Marita&lt;/firstName&gt;&lt;lastName&gt;Cross&lt;/lastName&gt;&lt;/author&gt;&lt;author&gt;&lt;firstName&gt;Kaustubh&lt;/firstName&gt;&lt;middleNames&gt;C&lt;/middleNames&gt;&lt;lastName&gt;Dabhadkar&lt;/lastName&gt;&lt;/author&gt;&lt;author&gt;&lt;firstName&gt;Nabila&lt;/firstName&gt;&lt;lastName&gt;Dahodwala&lt;/lastName&gt;&lt;/author&gt;&lt;author&gt;&lt;firstName&gt;Adrian&lt;/firstName&gt;&lt;lastName&gt;Davis&lt;/lastName&gt;&lt;/author&gt;&lt;author&gt;&lt;firstName&gt;Louisa&lt;/firstName&gt;&lt;lastName&gt;Degenhardt&lt;/lastName&gt;&lt;/author&gt;&lt;author&gt;&lt;firstName&gt;Cesar&lt;/firstName&gt;&lt;lastName&gt;Díaz-Torné&lt;/lastName&gt;&lt;/author&gt;&lt;author&gt;&lt;firstName&gt;E&lt;/firstName&gt;&lt;middleNames&gt;Ray&lt;/middleNames&gt;&lt;lastName&gt;Dorsey&lt;/lastName&gt;&lt;/author&gt;&lt;author&gt;&lt;firstName&gt;Tim&lt;/firstName&gt;&lt;lastName&gt;Driscoll&lt;/lastName&gt;&lt;/author&gt;&lt;author&gt;&lt;firstName&gt;Karen&lt;/firstName&gt;&lt;lastName&gt;Edmond&lt;/lastName&gt;&lt;/author&gt;&lt;author&gt;&lt;firstName&gt;Alexis&lt;/firstName&gt;&lt;lastName&gt;Elbaz&lt;/lastName&gt;&lt;/author&gt;&lt;author&gt;&lt;firstName&gt;Majid&lt;/firstName&gt;&lt;lastName&gt;Ezzati&lt;/lastName&gt;&lt;/author&gt;&lt;author&gt;&lt;firstName&gt;Valery&lt;/firstName&gt;&lt;lastName&gt;Feigin&lt;/lastName&gt;&lt;/author&gt;&lt;author&gt;&lt;firstName&gt;Cleusa&lt;/firstName&gt;&lt;middleNames&gt;P&lt;/middleNames&gt;&lt;lastName&gt;Ferri&lt;/lastName&gt;&lt;/author&gt;&lt;author&gt;&lt;firstName&gt;Abraham&lt;/firstName&gt;&lt;middleNames&gt;D&lt;/middleNames&gt;&lt;lastName&gt;Flaxman&lt;/lastName&gt;&lt;/author&gt;&lt;author&gt;&lt;firstName&gt;Louise&lt;/firstName&gt;&lt;lastName&gt;Flood&lt;/lastName&gt;&lt;/author&gt;&lt;author&gt;&lt;firstName&gt;Marlene&lt;/firstName&gt;&lt;lastName&gt;Fransen&lt;/lastName&gt;&lt;/author&gt;&lt;author&gt;&lt;firstName&gt;Kana&lt;/firstName&gt;&lt;lastName&gt;Fuse&lt;/lastName&gt;&lt;/author&gt;&lt;author&gt;&lt;firstName&gt;Belinda&lt;/firstName&gt;&lt;middleNames&gt;J&lt;/middleNames&gt;&lt;lastName&gt;Gabbe&lt;/lastName&gt;&lt;/author&gt;&lt;author&gt;&lt;firstName&gt;Richard&lt;/firstName&gt;&lt;middleNames&gt;F&lt;/middleNames&gt;&lt;lastName&gt;Gillum&lt;/lastName&gt;&lt;/author&gt;&lt;author&gt;&lt;firstName&gt;Juanita&lt;/firstName&gt;&lt;lastName&gt;Haagsma&lt;/lastName&gt;&lt;/author&gt;&lt;author&gt;&lt;firstName&gt;James&lt;/firstName&gt;&lt;middleNames&gt;E&lt;/middleNames&gt;&lt;lastName&gt;Harrison&lt;/lastName&gt;&lt;/author&gt;&lt;author&gt;&lt;firstName&gt;Rasmus&lt;/firstName&gt;&lt;lastName&gt;Havmoeller&lt;/lastName&gt;&lt;/author&gt;&lt;author&gt;&lt;firstName&gt;Roderick&lt;/firstName&gt;&lt;middleNames&gt;J&lt;/middleNames&gt;&lt;lastName&gt;Hay&lt;/lastName&gt;&lt;/author&gt;&lt;author&gt;&lt;firstName&gt;Abdullah&lt;/firstName&gt;&lt;lastName&gt;Hel-Baqui&lt;/lastName&gt;&lt;/author&gt;&lt;author&gt;&lt;firstName&gt;Hans&lt;/firstName&gt;&lt;middleNames&gt;W&lt;/middleNames&gt;&lt;lastName&gt;Hoek&lt;/lastName&gt;&lt;/author&gt;&lt;author&gt;&lt;firstName&gt;Howard&lt;/firstName&gt;&lt;lastName&gt;Hoffman&lt;/lastName&gt;&lt;/author&gt;&lt;author&gt;&lt;firstName&gt;Emily&lt;/firstName&gt;&lt;lastName&gt;Hogeland&lt;/lastName&gt;&lt;/author&gt;&lt;author&gt;&lt;firstName&gt;Damian&lt;/firstName&gt;&lt;lastName&gt;Hoy&lt;/lastName&gt;&lt;/author&gt;&lt;author&gt;&lt;firstName&gt;Deborah&lt;/firstName&gt;&lt;lastName&gt;Jarvis&lt;/lastName&gt;&lt;/author&gt;&lt;author&gt;&lt;firstName&gt;Ganesan&lt;/firstName&gt;&lt;lastName&gt;Karthikeyan&lt;/lastName&gt;&lt;/author&gt;&lt;author&gt;&lt;firstName&gt;Lisa&lt;/firstName&gt;&lt;middleNames&gt;Marie&lt;/middleNames&gt;&lt;lastName&gt;Knowlton&lt;/lastName&gt;&lt;/author&gt;&lt;author&gt;&lt;firstName&gt;Tim&lt;/firstName&gt;&lt;lastName&gt;Lathlean&lt;/lastName&gt;&lt;/author&gt;&lt;author&gt;&lt;firstName&gt;Janet&lt;/firstName&gt;&lt;middleNames&gt;L&lt;/middleNames&gt;&lt;lastName&gt;Leasher&lt;/lastName&gt;&lt;/author&gt;&lt;author&gt;&lt;firstName&gt;Stephen&lt;/firstName&gt;&lt;middleNames&gt;S&lt;/middleNames&gt;&lt;lastName&gt;Lim&lt;/lastName&gt;&lt;/author&gt;&lt;author&gt;&lt;firstName&gt;Steven&lt;/firstName&gt;&lt;middleNames&gt;E&lt;/middleNames&gt;&lt;lastName&gt;Lipshultz&lt;/lastName&gt;&lt;/author&gt;&lt;author&gt;&lt;firstName&gt;Alan&lt;/firstName&gt;&lt;middleNames&gt;D&lt;/middleNames&gt;&lt;lastName&gt;Lopez&lt;/lastName&gt;&lt;/author&gt;&lt;author&gt;&lt;firstName&gt;Rafael&lt;/firstName&gt;&lt;lastName&gt;Lozano&lt;/lastName&gt;&lt;/author&gt;&lt;author&gt;&lt;firstName&gt;Ronan&lt;/firstName&gt;&lt;lastName&gt;Lyons&lt;/lastName&gt;&lt;/author&gt;&lt;author&gt;&lt;firstName&gt;Reza&lt;/firstName&gt;&lt;lastName&gt;Malekzadeh&lt;/lastName&gt;&lt;/author&gt;&lt;author&gt;&lt;firstName&gt;Wagner&lt;/firstName&gt;&lt;lastName&gt;Marcenes&lt;/lastName&gt;&lt;/author&gt;&lt;author&gt;&lt;firstName&gt;Lyn&lt;/firstName&gt;&lt;lastName&gt;March&lt;/lastName&gt;&lt;/author&gt;&lt;author&gt;&lt;firstName&gt;David&lt;/firstName&gt;&lt;middleNames&gt;J&lt;/middleNames&gt;&lt;lastName&gt;Margolis&lt;/lastName&gt;&lt;/author&gt;&lt;author&gt;&lt;firstName&gt;Neil&lt;/firstName&gt;&lt;lastName&gt;McGill&lt;/lastName&gt;&lt;/author&gt;&lt;author&gt;&lt;firstName&gt;John&lt;/firstName&gt;&lt;lastName&gt;McGrath&lt;/lastName&gt;&lt;/author&gt;&lt;author&gt;&lt;firstName&gt;George&lt;/firstName&gt;&lt;middleNames&gt;A&lt;/middleNames&gt;&lt;lastName&gt;Mensah&lt;/lastName&gt;&lt;/author&gt;&lt;author&gt;&lt;firstName&gt;Ana-Claire&lt;/firstName&gt;&lt;lastName&gt;Meyer&lt;/lastName&gt;&lt;/author&gt;&lt;author&gt;&lt;firstName&gt;Catherine&lt;/firstName&gt;&lt;lastName&gt;Michaud&lt;/lastName&gt;&lt;/author&gt;&lt;author&gt;&lt;firstName&gt;Andrew&lt;/firstName&gt;&lt;lastName&gt;Moran&lt;/lastName&gt;&lt;/author&gt;&lt;author&gt;&lt;firstName&gt;Rintaro&lt;/firstName&gt;&lt;lastName&gt;Mori&lt;/lastName&gt;&lt;/author&gt;&lt;author&gt;&lt;firstName&gt;Michele&lt;/firstName&gt;&lt;middleNames&gt;E&lt;/middleNames&gt;&lt;lastName&gt;Murdoch&lt;/lastName&gt;&lt;/author&gt;&lt;author&gt;&lt;firstName&gt;Luigi&lt;/firstName&gt;&lt;lastName&gt;Naldi&lt;/lastName&gt;&lt;/author&gt;&lt;author&gt;&lt;firstName&gt;Charles&lt;/firstName&gt;&lt;middleNames&gt;R&lt;/middleNames&gt;&lt;lastName&gt;Newton&lt;/lastName&gt;&lt;/author&gt;&lt;author&gt;&lt;firstName&gt;Rosana&lt;/firstName&gt;&lt;lastName&gt;Norman&lt;/lastName&gt;&lt;/author&gt;&lt;author&gt;&lt;firstName&gt;Saad&lt;/firstName&gt;&lt;middleNames&gt;B&lt;/middleNames&gt;&lt;lastName&gt;Omer&lt;/lastName&gt;&lt;/author&gt;&lt;author&gt;&lt;firstName&gt;Richard&lt;/firstName&gt;&lt;lastName&gt;Osborne&lt;/lastName&gt;&lt;/author&gt;&lt;author&gt;&lt;firstName&gt;Neil&lt;/firstName&gt;&lt;lastName&gt;Pearce&lt;/lastName&gt;&lt;/author&gt;&lt;author&gt;&lt;firstName&gt;Fernando&lt;/firstName&gt;&lt;lastName&gt;Perez-Ruiz&lt;/lastName&gt;&lt;/author&gt;&lt;author&gt;&lt;firstName&gt;Norberto&lt;/firstName&gt;&lt;lastName&gt;Perico&lt;/lastName&gt;&lt;/author&gt;&lt;author&gt;&lt;firstName&gt;Konrad&lt;/firstName&gt;&lt;lastName&gt;Pesudovs&lt;/lastName&gt;&lt;/author&gt;&lt;author&gt;&lt;firstName&gt;David&lt;/firstName&gt;&lt;lastName&gt;Phillips&lt;/lastName&gt;&lt;/author&gt;&lt;author&gt;&lt;firstName&gt;Farshad&lt;/firstName&gt;&lt;lastName&gt;Pourmalek&lt;/lastName&gt;&lt;/author&gt;&lt;author&gt;&lt;firstName&gt;Martin&lt;/firstName&gt;&lt;lastName&gt;Prince&lt;/lastName&gt;&lt;/author&gt;&lt;author&gt;&lt;firstName&gt;Jürgen&lt;/firstName&gt;&lt;middleNames&gt;T&lt;/middleNames&gt;&lt;lastName&gt;Rehm&lt;/lastName&gt;&lt;/author&gt;&lt;author&gt;&lt;firstName&gt;Guiseppe&lt;/firstName&gt;&lt;lastName&gt;Remuzzi&lt;/lastName&gt;&lt;/author&gt;&lt;author&gt;&lt;firstName&gt;Kathryn&lt;/firstName&gt;&lt;lastName&gt;Richardson&lt;/lastName&gt;&lt;/author&gt;&lt;author&gt;&lt;firstName&gt;Robin&lt;/firstName&gt;&lt;lastName&gt;Room&lt;/lastName&gt;&lt;/author&gt;&lt;author&gt;&lt;firstName&gt;Sukanta&lt;/firstName&gt;&lt;lastName&gt;Saha&lt;/lastName&gt;&lt;/author&gt;&lt;author&gt;&lt;firstName&gt;Uchechukwu&lt;/firstName&gt;&lt;lastName&gt;Sampson&lt;/lastName&gt;&lt;/author&gt;&lt;author&gt;&lt;firstName&gt;Lidia&lt;/firstName&gt;&lt;lastName&gt;Sanchez-Riera&lt;/lastName&gt;&lt;/author&gt;&lt;author&gt;&lt;firstName&gt;Maria&lt;/firstName&gt;&lt;lastName&gt;Segui-Gomez&lt;/lastName&gt;&lt;/author&gt;&lt;author&gt;&lt;firstName&gt;Saeid&lt;/firstName&gt;&lt;lastName&gt;Shahraz&lt;/lastName&gt;&lt;/author&gt;&lt;author&gt;&lt;firstName&gt;Kenji&lt;/firstName&gt;&lt;lastName&gt;Shibuya&lt;/lastName&gt;&lt;/author&gt;&lt;author&gt;&lt;firstName&gt;David&lt;/firstName&gt;&lt;lastName&gt;Singh&lt;/lastName&gt;&lt;/author&gt;&lt;author&gt;&lt;firstName&gt;Karen&lt;/firstName&gt;&lt;lastName&gt;Sliwa&lt;/lastName&gt;&lt;/author&gt;&lt;author&gt;&lt;firstName&gt;Emma&lt;/firstName&gt;&lt;lastName&gt;Smith&lt;/lastName&gt;&lt;/author&gt;&lt;author&gt;&lt;firstName&gt;Isabelle&lt;/firstName&gt;&lt;lastName&gt;Soerjomataram&lt;/lastName&gt;&lt;/author&gt;&lt;author&gt;&lt;firstName&gt;Timothy&lt;/firstName&gt;&lt;lastName&gt;Steiner&lt;/lastName&gt;&lt;/author&gt;&lt;author&gt;&lt;firstName&gt;Wilma&lt;/firstName&gt;&lt;middleNames&gt;A&lt;/middleNames&gt;&lt;lastName&gt;Stolk&lt;/lastName&gt;&lt;/author&gt;&lt;author&gt;&lt;firstName&gt;Lars&lt;/firstName&gt;&lt;middleNames&gt;Jacob&lt;/middleNames&gt;&lt;lastName&gt;Stovner&lt;/lastName&gt;&lt;/author&gt;&lt;author&gt;&lt;firstName&gt;Christopher&lt;/firstName&gt;&lt;lastName&gt;Sudfeld&lt;/lastName&gt;&lt;/author&gt;&lt;author&gt;&lt;firstName&gt;Hugh&lt;/firstName&gt;&lt;middleNames&gt;R&lt;/middleNames&gt;&lt;lastName&gt;Taylor&lt;/lastName&gt;&lt;/author&gt;&lt;author&gt;&lt;firstName&gt;Imad&lt;/firstName&gt;&lt;middleNames&gt;M&lt;/middleNames&gt;&lt;lastName&gt;Tleyjeh&lt;/lastName&gt;&lt;/author&gt;&lt;author&gt;&lt;lastName&gt;Werf&lt;/lastName&gt;&lt;nonDroppingParticle&gt;van der&lt;/nonDroppingParticle&gt;&lt;firstName&gt;Marieke&lt;/firstName&gt;&lt;middleNames&gt;J&lt;/middleNames&gt;&lt;/author&gt;&lt;author&gt;&lt;firstName&gt;Wendy&lt;/firstName&gt;&lt;middleNames&gt;L&lt;/middleNames&gt;&lt;lastName&gt;Watson&lt;/lastName&gt;&lt;/author&gt;&lt;author&gt;&lt;firstName&gt;David&lt;/firstName&gt;&lt;middleNames&gt;J&lt;/middleNames&gt;&lt;lastName&gt;Weatherall&lt;/lastName&gt;&lt;/author&gt;&lt;author&gt;&lt;firstName&gt;Robert&lt;/firstName&gt;&lt;lastName&gt;Weintraub&lt;/lastName&gt;&lt;/author&gt;&lt;author&gt;&lt;firstName&gt;Marc&lt;/firstName&gt;&lt;middleNames&gt;G&lt;/middleNames&gt;&lt;lastName&gt;Weisskopf&lt;/lastName&gt;&lt;/author&gt;&lt;author&gt;&lt;firstName&gt;Harvey&lt;/firstName&gt;&lt;lastName&gt;Whiteford&lt;/lastName&gt;&lt;/author&gt;&lt;author&gt;&lt;firstName&gt;James&lt;/firstName&gt;&lt;middleNames&gt;D&lt;/middleNames&gt;&lt;lastName&gt;Wilkinson&lt;/lastName&gt;&lt;/author&gt;&lt;author&gt;&lt;firstName&gt;Anthony&lt;/firstName&gt;&lt;middleNames&gt;D&lt;/middleNames&gt;&lt;lastName&gt;Woolf&lt;/lastName&gt;&lt;/author&gt;&lt;author&gt;&lt;firstName&gt;Zhi-Jie&lt;/firstName&gt;&lt;lastName&gt;Zheng&lt;/lastName&gt;&lt;/author&gt;&lt;author&gt;&lt;firstName&gt;Christopher&lt;/firstName&gt;&lt;middleNames&gt;J L&lt;/middleNames&gt;&lt;lastName&gt;Murray&lt;/lastName&gt;&lt;/author&gt;&lt;author&gt;&lt;firstName&gt;Jost&lt;/firstName&gt;&lt;middleNames&gt;B&lt;/middleNames&gt;&lt;lastName&gt;Jonas&lt;/lastName&gt;&lt;/author&gt;&lt;/authors&gt;&lt;/publication&gt;&lt;/publications&gt;&lt;cites&gt;&lt;/cites&gt;&lt;/citation&gt;</w:instrText>
            </w:r>
            <w:r w:rsidR="008E6CF6">
              <w:instrText xml:space="preserve">T </w:instrText>
            </w:r>
            <w:r w:rsidR="008E6CF6">
              <w:fldChar w:fldCharType="separate"/>
            </w:r>
            <w:r w:rsidR="008E6CF6">
              <w:rPr>
                <w:lang w:val="en-US"/>
              </w:rPr>
              <w:t>{Salomon:2012ib}</w:t>
            </w:r>
            <w:r w:rsidR="008E6CF6">
              <w:fldChar w:fldCharType="end"/>
            </w:r>
            <w:r w:rsidR="008E6CF6">
              <w:t>.</w:t>
            </w:r>
          </w:p>
          <w:p w14:paraId="01D8897D" w14:textId="062A0BEE" w:rsidR="0055480B" w:rsidRPr="0055480B" w:rsidRDefault="0055480B" w:rsidP="0055480B">
            <w:pPr>
              <w:pStyle w:val="normal0"/>
              <w:numPr>
                <w:ilvl w:val="0"/>
                <w:numId w:val="16"/>
              </w:numPr>
              <w:contextualSpacing w:val="0"/>
              <w:cnfStyle w:val="000000100000" w:firstRow="0" w:lastRow="0" w:firstColumn="0" w:lastColumn="0" w:oddVBand="0" w:evenVBand="0" w:oddHBand="1" w:evenHBand="0" w:firstRowFirstColumn="0" w:firstRowLastColumn="0" w:lastRowFirstColumn="0" w:lastRowLastColumn="0"/>
            </w:pPr>
            <w:r w:rsidRPr="0055480B">
              <w:t>Majority of costing data derived from the CHAI MATCH Study</w:t>
            </w:r>
            <w:r w:rsidR="008E6CF6">
              <w:fldChar w:fldCharType="begin"/>
            </w:r>
            <w:r w:rsidR="0075253B">
              <w:instrText xml:space="preserve"> ADDIN PAPERS2_CITATIONS &lt;citation&gt;&lt;uuid&gt;61F3568C-E7EA-442A-A217-E99DCD414242&lt;/uuid&gt;&lt;priority&gt;49&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8E6CF6">
              <w:instrText xml:space="preserve">T </w:instrText>
            </w:r>
            <w:r w:rsidR="008E6CF6">
              <w:fldChar w:fldCharType="separate"/>
            </w:r>
            <w:r w:rsidR="008E6CF6">
              <w:rPr>
                <w:lang w:val="en-US"/>
              </w:rPr>
              <w:t>{</w:t>
            </w:r>
            <w:proofErr w:type="spellStart"/>
            <w:r w:rsidR="008E6CF6">
              <w:rPr>
                <w:lang w:val="en-US"/>
              </w:rPr>
              <w:t>Tagar:GTMxY-pi</w:t>
            </w:r>
            <w:proofErr w:type="spellEnd"/>
            <w:r w:rsidR="008E6CF6">
              <w:rPr>
                <w:lang w:val="en-US"/>
              </w:rPr>
              <w:t>}</w:t>
            </w:r>
            <w:r w:rsidR="008E6CF6">
              <w:fldChar w:fldCharType="end"/>
            </w:r>
            <w:r w:rsidR="008E6CF6">
              <w:t>.</w:t>
            </w:r>
          </w:p>
        </w:tc>
      </w:tr>
    </w:tbl>
    <w:p w14:paraId="2A16ECCF" w14:textId="77777777" w:rsidR="00260E0F" w:rsidRDefault="00260E0F">
      <w:pPr>
        <w:pStyle w:val="normal0"/>
        <w:contextualSpacing w:val="0"/>
      </w:pPr>
    </w:p>
    <w:p w14:paraId="7F108915" w14:textId="77777777" w:rsidR="0055480B" w:rsidRDefault="0055480B">
      <w:pPr>
        <w:pStyle w:val="normal0"/>
        <w:contextualSpacing w:val="0"/>
        <w:sectPr w:rsidR="0055480B">
          <w:footerReference w:type="default" r:id="rId11"/>
          <w:pgSz w:w="11906" w:h="16838"/>
          <w:pgMar w:top="1440" w:right="1440" w:bottom="1440" w:left="1440" w:header="720" w:footer="720" w:gutter="0"/>
          <w:cols w:space="720"/>
        </w:sectPr>
      </w:pPr>
    </w:p>
    <w:p w14:paraId="19E2D82A" w14:textId="77777777" w:rsidR="0095084A" w:rsidRDefault="00E6692B">
      <w:pPr>
        <w:pStyle w:val="normal0"/>
        <w:contextualSpacing w:val="0"/>
      </w:pPr>
      <w:r>
        <w:rPr>
          <w:rStyle w:val="CommentReference"/>
        </w:rPr>
        <w:commentReference w:id="73"/>
      </w:r>
      <w:r w:rsidR="00B10991">
        <w:rPr>
          <w:rStyle w:val="CommentReference"/>
        </w:rPr>
        <w:commentReference w:id="74"/>
      </w:r>
    </w:p>
    <w:tbl>
      <w:tblPr>
        <w:tblW w:w="14884" w:type="dxa"/>
        <w:tblInd w:w="-10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1134"/>
        <w:gridCol w:w="1418"/>
        <w:gridCol w:w="3118"/>
        <w:gridCol w:w="3544"/>
        <w:gridCol w:w="2268"/>
      </w:tblGrid>
      <w:tr w:rsidR="00260E0F" w14:paraId="392E95D4" w14:textId="77777777" w:rsidTr="00021165">
        <w:tc>
          <w:tcPr>
            <w:tcW w:w="3402" w:type="dxa"/>
            <w:tcBorders>
              <w:bottom w:val="single" w:sz="8" w:space="0" w:color="000000"/>
            </w:tcBorders>
            <w:shd w:val="clear" w:color="auto" w:fill="B3B3B3"/>
            <w:tcMar>
              <w:top w:w="100" w:type="dxa"/>
              <w:left w:w="100" w:type="dxa"/>
              <w:bottom w:w="100" w:type="dxa"/>
              <w:right w:w="100" w:type="dxa"/>
            </w:tcMar>
          </w:tcPr>
          <w:p w14:paraId="7F7CA886" w14:textId="77777777" w:rsidR="00260E0F" w:rsidRPr="008D305E" w:rsidRDefault="00260E0F" w:rsidP="00B119AB">
            <w:pPr>
              <w:pStyle w:val="normal0"/>
              <w:spacing w:line="240" w:lineRule="auto"/>
              <w:contextualSpacing w:val="0"/>
              <w:jc w:val="center"/>
              <w:rPr>
                <w:color w:val="auto"/>
                <w:sz w:val="16"/>
                <w:szCs w:val="16"/>
              </w:rPr>
            </w:pPr>
            <w:bookmarkStart w:id="75" w:name="h.dos6ozntvgnl" w:colFirst="0" w:colLast="0"/>
            <w:bookmarkEnd w:id="75"/>
            <w:r>
              <w:rPr>
                <w:b/>
                <w:color w:val="auto"/>
                <w:sz w:val="16"/>
                <w:szCs w:val="16"/>
              </w:rPr>
              <w:t>Aspect of care to be addressed</w:t>
            </w:r>
          </w:p>
        </w:tc>
        <w:tc>
          <w:tcPr>
            <w:tcW w:w="1134" w:type="dxa"/>
            <w:tcBorders>
              <w:bottom w:val="single" w:sz="8" w:space="0" w:color="000000"/>
            </w:tcBorders>
            <w:shd w:val="clear" w:color="auto" w:fill="B3B3B3"/>
          </w:tcPr>
          <w:p w14:paraId="6C5A1D7B"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 type</w:t>
            </w:r>
          </w:p>
        </w:tc>
        <w:tc>
          <w:tcPr>
            <w:tcW w:w="1418" w:type="dxa"/>
            <w:shd w:val="clear" w:color="auto" w:fill="B3B3B3"/>
            <w:tcMar>
              <w:top w:w="100" w:type="dxa"/>
              <w:left w:w="100" w:type="dxa"/>
              <w:bottom w:w="100" w:type="dxa"/>
              <w:right w:w="100" w:type="dxa"/>
            </w:tcMar>
          </w:tcPr>
          <w:p w14:paraId="5829DAD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Intervention</w:t>
            </w:r>
          </w:p>
        </w:tc>
        <w:tc>
          <w:tcPr>
            <w:tcW w:w="3118" w:type="dxa"/>
            <w:tcBorders>
              <w:bottom w:val="single" w:sz="8" w:space="0" w:color="000000"/>
            </w:tcBorders>
            <w:shd w:val="clear" w:color="auto" w:fill="B3B3B3"/>
            <w:tcMar>
              <w:top w:w="100" w:type="dxa"/>
              <w:left w:w="100" w:type="dxa"/>
              <w:bottom w:w="100" w:type="dxa"/>
              <w:right w:w="100" w:type="dxa"/>
            </w:tcMar>
          </w:tcPr>
          <w:p w14:paraId="58BC4364"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Maximum Impact</w:t>
            </w:r>
          </w:p>
        </w:tc>
        <w:tc>
          <w:tcPr>
            <w:tcW w:w="3544" w:type="dxa"/>
            <w:tcBorders>
              <w:bottom w:val="single" w:sz="8" w:space="0" w:color="000000"/>
            </w:tcBorders>
            <w:shd w:val="clear" w:color="auto" w:fill="B3B3B3"/>
            <w:tcMar>
              <w:top w:w="100" w:type="dxa"/>
              <w:left w:w="100" w:type="dxa"/>
              <w:bottom w:w="100" w:type="dxa"/>
              <w:right w:w="100" w:type="dxa"/>
            </w:tcMar>
          </w:tcPr>
          <w:p w14:paraId="49722766"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Realistic Impact</w:t>
            </w:r>
          </w:p>
        </w:tc>
        <w:tc>
          <w:tcPr>
            <w:tcW w:w="2268" w:type="dxa"/>
            <w:tcBorders>
              <w:bottom w:val="single" w:sz="8" w:space="0" w:color="000000"/>
            </w:tcBorders>
            <w:shd w:val="clear" w:color="auto" w:fill="B3B3B3"/>
            <w:tcMar>
              <w:top w:w="100" w:type="dxa"/>
              <w:left w:w="100" w:type="dxa"/>
              <w:bottom w:w="100" w:type="dxa"/>
              <w:right w:w="100" w:type="dxa"/>
            </w:tcMar>
          </w:tcPr>
          <w:p w14:paraId="3B5E4640"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 xml:space="preserve">Cost </w:t>
            </w:r>
          </w:p>
          <w:p w14:paraId="2AB9E90E" w14:textId="77777777" w:rsidR="00260E0F" w:rsidRPr="008D305E" w:rsidRDefault="00260E0F" w:rsidP="00B119AB">
            <w:pPr>
              <w:pStyle w:val="normal0"/>
              <w:spacing w:line="240" w:lineRule="auto"/>
              <w:contextualSpacing w:val="0"/>
              <w:jc w:val="center"/>
              <w:rPr>
                <w:color w:val="auto"/>
                <w:sz w:val="16"/>
                <w:szCs w:val="16"/>
              </w:rPr>
            </w:pPr>
            <w:r w:rsidRPr="008D305E">
              <w:rPr>
                <w:b/>
                <w:color w:val="auto"/>
                <w:sz w:val="16"/>
                <w:szCs w:val="16"/>
              </w:rPr>
              <w:t>(2013 USD)</w:t>
            </w:r>
          </w:p>
        </w:tc>
      </w:tr>
      <w:tr w:rsidR="00260E0F" w14:paraId="216DE881" w14:textId="77777777" w:rsidTr="00021165">
        <w:trPr>
          <w:trHeight w:val="600"/>
        </w:trPr>
        <w:tc>
          <w:tcPr>
            <w:tcW w:w="3402" w:type="dxa"/>
            <w:vMerge w:val="restart"/>
            <w:shd w:val="clear" w:color="auto" w:fill="auto"/>
            <w:tcMar>
              <w:top w:w="100" w:type="dxa"/>
              <w:left w:w="100" w:type="dxa"/>
              <w:bottom w:w="100" w:type="dxa"/>
              <w:right w:w="100" w:type="dxa"/>
            </w:tcMar>
          </w:tcPr>
          <w:p w14:paraId="4B36B464" w14:textId="77777777" w:rsidR="00260E0F" w:rsidRPr="008D305E" w:rsidRDefault="00260E0F" w:rsidP="00B119AB">
            <w:pPr>
              <w:pStyle w:val="normal0"/>
              <w:spacing w:line="240" w:lineRule="auto"/>
              <w:contextualSpacing w:val="0"/>
              <w:jc w:val="left"/>
              <w:rPr>
                <w:sz w:val="16"/>
                <w:szCs w:val="16"/>
              </w:rPr>
            </w:pPr>
            <w:r>
              <w:rPr>
                <w:sz w:val="16"/>
                <w:szCs w:val="16"/>
              </w:rPr>
              <w:t>Individuals are unaware of their HIV status. At baseline, the mean time for an individual to test through VCT is 7.2 years. Additionally individuals may test through PICT, but the time to test varies depending on health care experience and symptoms. Asymptomatic and no previous care experience = 15.6 years. Asymptomatic and diagnosed = 11 years. Asymptomatic and aware of CD4 count = 5 years. Symptomatic = 1.5 years.</w:t>
            </w:r>
          </w:p>
        </w:tc>
        <w:tc>
          <w:tcPr>
            <w:tcW w:w="1134" w:type="dxa"/>
            <w:vMerge w:val="restart"/>
            <w:shd w:val="clear" w:color="auto" w:fill="auto"/>
          </w:tcPr>
          <w:p w14:paraId="0CB33A0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Testing</w:t>
            </w:r>
          </w:p>
        </w:tc>
        <w:tc>
          <w:tcPr>
            <w:tcW w:w="1418" w:type="dxa"/>
            <w:shd w:val="clear" w:color="auto" w:fill="CC4125"/>
            <w:tcMar>
              <w:top w:w="100" w:type="dxa"/>
              <w:left w:w="100" w:type="dxa"/>
              <w:bottom w:w="100" w:type="dxa"/>
              <w:right w:w="100" w:type="dxa"/>
            </w:tcMar>
          </w:tcPr>
          <w:p w14:paraId="52C5958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w:t>
            </w:r>
          </w:p>
        </w:tc>
        <w:tc>
          <w:tcPr>
            <w:tcW w:w="3118" w:type="dxa"/>
            <w:shd w:val="clear" w:color="auto" w:fill="auto"/>
            <w:tcMar>
              <w:top w:w="100" w:type="dxa"/>
              <w:left w:w="100" w:type="dxa"/>
              <w:bottom w:w="100" w:type="dxa"/>
              <w:right w:w="100" w:type="dxa"/>
            </w:tcMar>
          </w:tcPr>
          <w:p w14:paraId="010723DC"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100% linked to care.</w:t>
            </w:r>
          </w:p>
        </w:tc>
        <w:tc>
          <w:tcPr>
            <w:tcW w:w="3544" w:type="dxa"/>
            <w:shd w:val="clear" w:color="auto" w:fill="auto"/>
            <w:tcMar>
              <w:top w:w="100" w:type="dxa"/>
              <w:left w:w="100" w:type="dxa"/>
              <w:bottom w:w="100" w:type="dxa"/>
              <w:right w:w="100" w:type="dxa"/>
            </w:tcMar>
          </w:tcPr>
          <w:p w14:paraId="09F7560A" w14:textId="77777777" w:rsidR="00260E0F" w:rsidRPr="008D305E" w:rsidRDefault="00260E0F" w:rsidP="00B119AB">
            <w:pPr>
              <w:pStyle w:val="normal0"/>
              <w:spacing w:line="240" w:lineRule="auto"/>
              <w:contextualSpacing w:val="0"/>
              <w:jc w:val="left"/>
              <w:rPr>
                <w:sz w:val="16"/>
                <w:szCs w:val="16"/>
              </w:rPr>
            </w:pPr>
            <w:r w:rsidRPr="008D305E">
              <w:rPr>
                <w:sz w:val="16"/>
                <w:szCs w:val="16"/>
              </w:rPr>
              <w:t xml:space="preserve">Every four years, 90% coverage. 5.4% linked if </w:t>
            </w:r>
            <w:r>
              <w:rPr>
                <w:sz w:val="16"/>
                <w:szCs w:val="16"/>
              </w:rPr>
              <w:t xml:space="preserve">had not previously been </w:t>
            </w:r>
            <w:r w:rsidRPr="008D305E">
              <w:rPr>
                <w:sz w:val="16"/>
                <w:szCs w:val="16"/>
              </w:rPr>
              <w:t>diagnosed, else 25%.</w:t>
            </w:r>
          </w:p>
        </w:tc>
        <w:tc>
          <w:tcPr>
            <w:tcW w:w="2268" w:type="dxa"/>
            <w:shd w:val="clear" w:color="auto" w:fill="auto"/>
            <w:tcMar>
              <w:top w:w="100" w:type="dxa"/>
              <w:left w:w="100" w:type="dxa"/>
              <w:bottom w:w="100" w:type="dxa"/>
              <w:right w:w="100" w:type="dxa"/>
            </w:tcMar>
          </w:tcPr>
          <w:p w14:paraId="70AC6A10" w14:textId="102B606F" w:rsidR="00260E0F" w:rsidRPr="00EE6BE4" w:rsidRDefault="00260E0F" w:rsidP="00B119AB">
            <w:pPr>
              <w:pStyle w:val="normal0"/>
              <w:spacing w:line="240" w:lineRule="auto"/>
              <w:contextualSpacing w:val="0"/>
              <w:jc w:val="left"/>
              <w:rPr>
                <w:sz w:val="12"/>
                <w:szCs w:val="12"/>
              </w:rPr>
            </w:pPr>
            <w:r w:rsidRPr="00EE6BE4">
              <w:rPr>
                <w:sz w:val="12"/>
                <w:szCs w:val="12"/>
              </w:rPr>
              <w:t>$18 per HBCT person tested</w:t>
            </w:r>
            <w:r w:rsidR="00873E21" w:rsidRPr="00EE6BE4">
              <w:rPr>
                <w:sz w:val="12"/>
                <w:szCs w:val="12"/>
              </w:rPr>
              <w:t xml:space="preserve"> ($8 home-visit [</w:t>
            </w:r>
            <w:r w:rsidR="00873E21" w:rsidRPr="00EE6BE4">
              <w:rPr>
                <w:i/>
                <w:sz w:val="12"/>
                <w:szCs w:val="12"/>
              </w:rPr>
              <w:t>Barnabas unpublished</w:t>
            </w:r>
            <w:r w:rsidR="00873E21" w:rsidRPr="00EE6BE4">
              <w:rPr>
                <w:sz w:val="12"/>
                <w:szCs w:val="12"/>
              </w:rPr>
              <w:t>] + $10 rapid HIV-test</w:t>
            </w:r>
            <w:r w:rsidR="00873E21" w:rsidRPr="00EE6BE4">
              <w:rPr>
                <w:sz w:val="12"/>
                <w:szCs w:val="12"/>
              </w:rPr>
              <w:fldChar w:fldCharType="begin"/>
            </w:r>
            <w:r w:rsidR="0075253B">
              <w:rPr>
                <w:sz w:val="12"/>
                <w:szCs w:val="12"/>
              </w:rPr>
              <w:instrText xml:space="preserve"> ADDIN PAPERS2_CITATIONS &lt;citation&gt;&lt;uuid&gt;482BDA9B-AAA8-4D64-9C78-581AF020F885&lt;/uuid&gt;&lt;priority&gt;50&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873E21" w:rsidRPr="00EE6BE4">
              <w:rPr>
                <w:sz w:val="12"/>
                <w:szCs w:val="12"/>
              </w:rPr>
              <w:fldChar w:fldCharType="separate"/>
            </w:r>
            <w:r w:rsidR="00873E21" w:rsidRPr="00EE6BE4">
              <w:rPr>
                <w:sz w:val="12"/>
                <w:szCs w:val="12"/>
                <w:lang w:val="en-US"/>
              </w:rPr>
              <w:t>{Wright:2004jd}</w:t>
            </w:r>
            <w:r w:rsidR="00873E21" w:rsidRPr="00EE6BE4">
              <w:rPr>
                <w:sz w:val="12"/>
                <w:szCs w:val="12"/>
              </w:rPr>
              <w:fldChar w:fldCharType="end"/>
            </w:r>
            <w:r w:rsidR="00873E21" w:rsidRPr="00EE6BE4">
              <w:rPr>
                <w:sz w:val="12"/>
                <w:szCs w:val="12"/>
              </w:rPr>
              <w:t>).</w:t>
            </w:r>
          </w:p>
        </w:tc>
      </w:tr>
      <w:tr w:rsidR="00260E0F" w14:paraId="0E0095AF" w14:textId="77777777" w:rsidTr="00021165">
        <w:tc>
          <w:tcPr>
            <w:tcW w:w="3402" w:type="dxa"/>
            <w:vMerge/>
            <w:shd w:val="clear" w:color="auto" w:fill="auto"/>
            <w:tcMar>
              <w:top w:w="100" w:type="dxa"/>
              <w:left w:w="100" w:type="dxa"/>
              <w:bottom w:w="100" w:type="dxa"/>
              <w:right w:w="100" w:type="dxa"/>
            </w:tcMar>
          </w:tcPr>
          <w:p w14:paraId="107D6253"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3531CC3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E06666"/>
            <w:tcMar>
              <w:top w:w="100" w:type="dxa"/>
              <w:left w:w="100" w:type="dxa"/>
              <w:bottom w:w="100" w:type="dxa"/>
              <w:right w:w="100" w:type="dxa"/>
            </w:tcMar>
          </w:tcPr>
          <w:p w14:paraId="527521F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Enhanced VCT</w:t>
            </w:r>
          </w:p>
        </w:tc>
        <w:tc>
          <w:tcPr>
            <w:tcW w:w="3118" w:type="dxa"/>
            <w:shd w:val="clear" w:color="auto" w:fill="auto"/>
            <w:tcMar>
              <w:top w:w="100" w:type="dxa"/>
              <w:left w:w="100" w:type="dxa"/>
              <w:bottom w:w="100" w:type="dxa"/>
              <w:right w:w="100" w:type="dxa"/>
            </w:tcMar>
          </w:tcPr>
          <w:p w14:paraId="72A3F5F6"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twice that of baseline.</w:t>
            </w:r>
          </w:p>
        </w:tc>
        <w:tc>
          <w:tcPr>
            <w:tcW w:w="3544" w:type="dxa"/>
            <w:shd w:val="clear" w:color="auto" w:fill="auto"/>
            <w:tcMar>
              <w:top w:w="100" w:type="dxa"/>
              <w:left w:w="100" w:type="dxa"/>
              <w:bottom w:w="100" w:type="dxa"/>
              <w:right w:w="100" w:type="dxa"/>
            </w:tcMar>
          </w:tcPr>
          <w:p w14:paraId="171FCF4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rate of HIV testing is 125% that of baseline.</w:t>
            </w:r>
          </w:p>
        </w:tc>
        <w:tc>
          <w:tcPr>
            <w:tcW w:w="2268" w:type="dxa"/>
            <w:shd w:val="clear" w:color="auto" w:fill="auto"/>
            <w:tcMar>
              <w:top w:w="100" w:type="dxa"/>
              <w:left w:w="100" w:type="dxa"/>
              <w:bottom w:w="100" w:type="dxa"/>
              <w:right w:w="100" w:type="dxa"/>
            </w:tcMar>
          </w:tcPr>
          <w:p w14:paraId="3A5FF32B" w14:textId="263AFFD6" w:rsidR="00260E0F" w:rsidRPr="00EE6BE4" w:rsidRDefault="00873E21" w:rsidP="00873E21">
            <w:pPr>
              <w:pStyle w:val="normal0"/>
              <w:spacing w:line="240" w:lineRule="auto"/>
              <w:contextualSpacing w:val="0"/>
              <w:jc w:val="left"/>
              <w:rPr>
                <w:sz w:val="12"/>
                <w:szCs w:val="12"/>
              </w:rPr>
            </w:pPr>
            <w:r w:rsidRPr="00EE6BE4">
              <w:rPr>
                <w:sz w:val="12"/>
                <w:szCs w:val="12"/>
              </w:rPr>
              <w:t>$50 per person tested (</w:t>
            </w:r>
            <w:r w:rsidR="00EE6BE4" w:rsidRPr="00EE6BE4">
              <w:rPr>
                <w:sz w:val="12"/>
                <w:szCs w:val="12"/>
              </w:rPr>
              <w:t>$28 clinic visit</w:t>
            </w:r>
            <w:r w:rsidR="00EE6BE4">
              <w:rPr>
                <w:sz w:val="12"/>
                <w:szCs w:val="12"/>
              </w:rPr>
              <w:fldChar w:fldCharType="begin"/>
            </w:r>
            <w:r w:rsidR="0075253B">
              <w:rPr>
                <w:sz w:val="12"/>
                <w:szCs w:val="12"/>
              </w:rPr>
              <w:instrText xml:space="preserve"> ADDIN PAPERS2_CITATIONS &lt;citation&gt;&lt;uuid&gt;A18F6C2A-2F50-46CB-A1D1-6B747401C194&lt;/uuid&gt;&lt;priority&gt;51&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w:t>
            </w:r>
            <w:proofErr w:type="spellStart"/>
            <w:r w:rsidR="00EE6BE4">
              <w:rPr>
                <w:sz w:val="12"/>
                <w:szCs w:val="12"/>
                <w:lang w:val="en-US"/>
              </w:rPr>
              <w:t>Tagar:GTMxY-pi</w:t>
            </w:r>
            <w:proofErr w:type="spellEnd"/>
            <w:r w:rsidR="00EE6BE4">
              <w:rPr>
                <w:sz w:val="12"/>
                <w:szCs w:val="12"/>
                <w:lang w:val="en-US"/>
              </w:rPr>
              <w:t>}</w:t>
            </w:r>
            <w:r w:rsidR="00EE6BE4">
              <w:rPr>
                <w:sz w:val="12"/>
                <w:szCs w:val="12"/>
              </w:rPr>
              <w:fldChar w:fldCharType="end"/>
            </w:r>
            <w:r w:rsidR="00EE6BE4" w:rsidRPr="00EE6BE4">
              <w:rPr>
                <w:sz w:val="12"/>
                <w:szCs w:val="12"/>
              </w:rPr>
              <w:t xml:space="preserve"> + $10 rapid HIV-test </w:t>
            </w:r>
            <w:r w:rsidR="00EE6BE4" w:rsidRPr="00EE6BE4">
              <w:rPr>
                <w:sz w:val="12"/>
                <w:szCs w:val="12"/>
              </w:rPr>
              <w:fldChar w:fldCharType="begin"/>
            </w:r>
            <w:r w:rsidR="0075253B">
              <w:rPr>
                <w:sz w:val="12"/>
                <w:szCs w:val="12"/>
              </w:rPr>
              <w:instrText xml:space="preserve"> ADDIN PAPERS2_CITATIONS &lt;citation&gt;&lt;uuid&gt;5B05BEDD-FD91-463C-8645-79648753AA5E&lt;/uuid&gt;&lt;priority&gt;52&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EE6BE4" w:rsidRPr="00EE6BE4">
              <w:rPr>
                <w:sz w:val="12"/>
                <w:szCs w:val="12"/>
              </w:rPr>
              <w:fldChar w:fldCharType="separate"/>
            </w:r>
            <w:r w:rsidR="00EE6BE4" w:rsidRPr="00EE6BE4">
              <w:rPr>
                <w:sz w:val="12"/>
                <w:szCs w:val="12"/>
                <w:lang w:val="en-US"/>
              </w:rPr>
              <w:t>{Wright:2004jd}</w:t>
            </w:r>
            <w:r w:rsidR="00EE6BE4" w:rsidRPr="00EE6BE4">
              <w:rPr>
                <w:sz w:val="12"/>
                <w:szCs w:val="12"/>
              </w:rPr>
              <w:fldChar w:fldCharType="end"/>
            </w:r>
            <w:r w:rsidR="00AA1724">
              <w:rPr>
                <w:sz w:val="12"/>
                <w:szCs w:val="12"/>
              </w:rPr>
              <w:t xml:space="preserve"> </w:t>
            </w:r>
            <w:r w:rsidR="00EE6BE4" w:rsidRPr="00EE6BE4">
              <w:rPr>
                <w:sz w:val="12"/>
                <w:szCs w:val="12"/>
              </w:rPr>
              <w:t>+ $12 CD4 lab test</w:t>
            </w:r>
            <w:r w:rsidR="00EE6BE4">
              <w:rPr>
                <w:sz w:val="12"/>
                <w:szCs w:val="12"/>
              </w:rPr>
              <w:fldChar w:fldCharType="begin"/>
            </w:r>
            <w:r w:rsidR="0075253B">
              <w:rPr>
                <w:sz w:val="12"/>
                <w:szCs w:val="12"/>
              </w:rPr>
              <w:instrText xml:space="preserve"> ADDIN PAPERS2_CITATIONS &lt;citation&gt;&lt;uuid&gt;869D0BE8-50B7-4F49-9BAE-48647D0D2577&lt;/uuid&gt;&lt;priority&gt;53&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EE6BE4">
              <w:rPr>
                <w:sz w:val="12"/>
                <w:szCs w:val="12"/>
              </w:rPr>
              <w:fldChar w:fldCharType="separate"/>
            </w:r>
            <w:r w:rsidR="00EE6BE4">
              <w:rPr>
                <w:sz w:val="12"/>
                <w:szCs w:val="12"/>
                <w:lang w:val="en-US"/>
              </w:rPr>
              <w:t>{</w:t>
            </w:r>
            <w:proofErr w:type="spellStart"/>
            <w:r w:rsidR="00EE6BE4">
              <w:rPr>
                <w:sz w:val="12"/>
                <w:szCs w:val="12"/>
                <w:lang w:val="en-US"/>
              </w:rPr>
              <w:t>Tagar:GTMxY-pi</w:t>
            </w:r>
            <w:proofErr w:type="spellEnd"/>
            <w:r w:rsidR="00EE6BE4">
              <w:rPr>
                <w:sz w:val="12"/>
                <w:szCs w:val="12"/>
                <w:lang w:val="en-US"/>
              </w:rPr>
              <w:t>}</w:t>
            </w:r>
            <w:r w:rsidR="00EE6BE4">
              <w:rPr>
                <w:sz w:val="12"/>
                <w:szCs w:val="12"/>
              </w:rPr>
              <w:fldChar w:fldCharType="end"/>
            </w:r>
            <w:r w:rsidRPr="00EE6BE4">
              <w:rPr>
                <w:sz w:val="12"/>
                <w:szCs w:val="12"/>
              </w:rPr>
              <w:t>).</w:t>
            </w:r>
          </w:p>
        </w:tc>
      </w:tr>
      <w:tr w:rsidR="00260E0F" w14:paraId="69D0B251" w14:textId="77777777" w:rsidTr="00021165">
        <w:tc>
          <w:tcPr>
            <w:tcW w:w="3402" w:type="dxa"/>
            <w:vMerge/>
            <w:shd w:val="clear" w:color="auto" w:fill="auto"/>
            <w:tcMar>
              <w:top w:w="100" w:type="dxa"/>
              <w:left w:w="100" w:type="dxa"/>
              <w:bottom w:w="100" w:type="dxa"/>
              <w:right w:w="100" w:type="dxa"/>
            </w:tcMar>
          </w:tcPr>
          <w:p w14:paraId="477B24FA" w14:textId="77777777" w:rsidR="00260E0F" w:rsidRPr="008D305E" w:rsidRDefault="00260E0F" w:rsidP="00B119AB">
            <w:pPr>
              <w:pStyle w:val="normal0"/>
              <w:spacing w:line="240" w:lineRule="auto"/>
              <w:contextualSpacing w:val="0"/>
              <w:jc w:val="left"/>
              <w:rPr>
                <w:sz w:val="16"/>
                <w:szCs w:val="16"/>
              </w:rPr>
            </w:pPr>
          </w:p>
        </w:tc>
        <w:tc>
          <w:tcPr>
            <w:tcW w:w="1134" w:type="dxa"/>
            <w:shd w:val="clear" w:color="auto" w:fill="auto"/>
          </w:tcPr>
          <w:p w14:paraId="5A4672D2" w14:textId="77777777" w:rsidR="00260E0F" w:rsidRPr="008D305E" w:rsidRDefault="00260E0F" w:rsidP="00B119AB">
            <w:pPr>
              <w:pStyle w:val="normal0"/>
              <w:spacing w:line="240" w:lineRule="auto"/>
              <w:contextualSpacing w:val="0"/>
              <w:jc w:val="left"/>
              <w:rPr>
                <w:sz w:val="16"/>
                <w:szCs w:val="16"/>
              </w:rPr>
            </w:pPr>
            <w:r>
              <w:rPr>
                <w:i/>
                <w:sz w:val="16"/>
                <w:szCs w:val="16"/>
              </w:rPr>
              <w:t>Testing &amp; Linkage</w:t>
            </w:r>
          </w:p>
        </w:tc>
        <w:tc>
          <w:tcPr>
            <w:tcW w:w="1418" w:type="dxa"/>
            <w:shd w:val="clear" w:color="auto" w:fill="E69138"/>
            <w:tcMar>
              <w:top w:w="100" w:type="dxa"/>
              <w:left w:w="100" w:type="dxa"/>
              <w:bottom w:w="100" w:type="dxa"/>
              <w:right w:w="100" w:type="dxa"/>
            </w:tcMar>
          </w:tcPr>
          <w:p w14:paraId="5BAFC09F"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HBCT (with POC)</w:t>
            </w:r>
          </w:p>
        </w:tc>
        <w:tc>
          <w:tcPr>
            <w:tcW w:w="3118" w:type="dxa"/>
            <w:shd w:val="clear" w:color="auto" w:fill="auto"/>
            <w:tcMar>
              <w:top w:w="100" w:type="dxa"/>
              <w:left w:w="100" w:type="dxa"/>
              <w:bottom w:w="100" w:type="dxa"/>
              <w:right w:w="100" w:type="dxa"/>
            </w:tcMar>
          </w:tcPr>
          <w:p w14:paraId="007D87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 four years, 90% coverage of population. POC CD4 reduces risk of not linked to 0%.</w:t>
            </w:r>
          </w:p>
        </w:tc>
        <w:tc>
          <w:tcPr>
            <w:tcW w:w="3544" w:type="dxa"/>
            <w:shd w:val="clear" w:color="auto" w:fill="auto"/>
            <w:tcMar>
              <w:top w:w="100" w:type="dxa"/>
              <w:left w:w="100" w:type="dxa"/>
              <w:bottom w:w="100" w:type="dxa"/>
              <w:right w:w="100" w:type="dxa"/>
            </w:tcMar>
          </w:tcPr>
          <w:p w14:paraId="6AD37139" w14:textId="77777777" w:rsidR="00260E0F" w:rsidRPr="008D305E" w:rsidRDefault="00260E0F" w:rsidP="00B119AB">
            <w:pPr>
              <w:pStyle w:val="normal0"/>
              <w:spacing w:line="240" w:lineRule="auto"/>
              <w:contextualSpacing w:val="0"/>
              <w:jc w:val="left"/>
              <w:rPr>
                <w:sz w:val="16"/>
                <w:szCs w:val="16"/>
              </w:rPr>
            </w:pPr>
            <w:r w:rsidRPr="008D305E">
              <w:rPr>
                <w:sz w:val="16"/>
                <w:szCs w:val="16"/>
              </w:rPr>
              <w:t>Every four years, 90% coverage of population. POC CD4 reduces risk of not linked by 50%.</w:t>
            </w:r>
          </w:p>
        </w:tc>
        <w:tc>
          <w:tcPr>
            <w:tcW w:w="2268" w:type="dxa"/>
            <w:shd w:val="clear" w:color="auto" w:fill="auto"/>
            <w:tcMar>
              <w:top w:w="100" w:type="dxa"/>
              <w:left w:w="100" w:type="dxa"/>
              <w:bottom w:w="100" w:type="dxa"/>
              <w:right w:w="100" w:type="dxa"/>
            </w:tcMar>
          </w:tcPr>
          <w:p w14:paraId="4CAB7C69" w14:textId="3C90467F" w:rsidR="00260E0F" w:rsidRPr="00EE6BE4" w:rsidRDefault="00EE6BE4" w:rsidP="00B119AB">
            <w:pPr>
              <w:pStyle w:val="normal0"/>
              <w:spacing w:line="240" w:lineRule="auto"/>
              <w:contextualSpacing w:val="0"/>
              <w:jc w:val="left"/>
              <w:rPr>
                <w:sz w:val="12"/>
                <w:szCs w:val="12"/>
              </w:rPr>
            </w:pPr>
            <w:r>
              <w:rPr>
                <w:sz w:val="12"/>
                <w:szCs w:val="12"/>
              </w:rPr>
              <w:t xml:space="preserve">$60 per HBCT person tested </w:t>
            </w:r>
            <w:r w:rsidRPr="00EE6BE4">
              <w:rPr>
                <w:sz w:val="12"/>
                <w:szCs w:val="12"/>
              </w:rPr>
              <w:t>($8 home-visit [</w:t>
            </w:r>
            <w:r w:rsidRPr="00EE6BE4">
              <w:rPr>
                <w:i/>
                <w:sz w:val="12"/>
                <w:szCs w:val="12"/>
              </w:rPr>
              <w:t>Barnabas unpublished</w:t>
            </w:r>
            <w:r w:rsidRPr="00EE6BE4">
              <w:rPr>
                <w:sz w:val="12"/>
                <w:szCs w:val="12"/>
              </w:rPr>
              <w:t>] + $10 rapid HIV-test</w:t>
            </w:r>
            <w:r w:rsidRPr="00EE6BE4">
              <w:rPr>
                <w:sz w:val="12"/>
                <w:szCs w:val="12"/>
              </w:rPr>
              <w:fldChar w:fldCharType="begin"/>
            </w:r>
            <w:r w:rsidR="0075253B">
              <w:rPr>
                <w:sz w:val="12"/>
                <w:szCs w:val="12"/>
              </w:rPr>
              <w:instrText xml:space="preserve"> ADDIN PAPERS2_CITATIONS &lt;citation&gt;&lt;uuid&gt;9C71BC51-5E23-49F6-AC3F-F8E7D1BC516F&lt;/uuid&gt;&lt;priority&gt;54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Pr>
                <w:sz w:val="12"/>
                <w:szCs w:val="12"/>
              </w:rPr>
              <w:t xml:space="preserve"> + $42 POC-CD4 test</w:t>
            </w:r>
            <w:r>
              <w:rPr>
                <w:sz w:val="12"/>
                <w:szCs w:val="12"/>
              </w:rPr>
              <w:fldChar w:fldCharType="begin"/>
            </w:r>
            <w:r w:rsidR="0075253B">
              <w:rPr>
                <w:sz w:val="12"/>
                <w:szCs w:val="12"/>
              </w:rPr>
              <w:instrText xml:space="preserve"> ADDIN PAPERS2_CITATIONS &lt;citation&gt;&lt;uuid&gt;F8A2165F-5D78-469A-8354-2A4D29C64B85&lt;/uuid&gt;&lt;priority&gt;55&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Pr>
                <w:sz w:val="12"/>
                <w:szCs w:val="12"/>
              </w:rPr>
              <w:fldChar w:fldCharType="separate"/>
            </w:r>
            <w:r>
              <w:rPr>
                <w:sz w:val="12"/>
                <w:szCs w:val="12"/>
                <w:lang w:val="en-US"/>
              </w:rPr>
              <w:t>{Larson:2012dq}</w:t>
            </w:r>
            <w:r>
              <w:rPr>
                <w:sz w:val="12"/>
                <w:szCs w:val="12"/>
              </w:rPr>
              <w:fldChar w:fldCharType="end"/>
            </w:r>
            <w:r w:rsidRPr="00EE6BE4">
              <w:rPr>
                <w:sz w:val="12"/>
                <w:szCs w:val="12"/>
              </w:rPr>
              <w:t>)</w:t>
            </w:r>
            <w:r>
              <w:rPr>
                <w:sz w:val="12"/>
                <w:szCs w:val="12"/>
              </w:rPr>
              <w:t>.</w:t>
            </w:r>
          </w:p>
        </w:tc>
      </w:tr>
      <w:tr w:rsidR="00260E0F" w14:paraId="2F637C51" w14:textId="77777777" w:rsidTr="00021165">
        <w:tc>
          <w:tcPr>
            <w:tcW w:w="3402" w:type="dxa"/>
            <w:vMerge w:val="restart"/>
            <w:shd w:val="clear" w:color="auto" w:fill="auto"/>
            <w:tcMar>
              <w:top w:w="100" w:type="dxa"/>
              <w:left w:w="100" w:type="dxa"/>
              <w:bottom w:w="100" w:type="dxa"/>
              <w:right w:w="100" w:type="dxa"/>
            </w:tcMar>
          </w:tcPr>
          <w:p w14:paraId="0655B608" w14:textId="77777777" w:rsidR="00260E0F" w:rsidRPr="008D305E" w:rsidRDefault="00260E0F" w:rsidP="00B119AB">
            <w:pPr>
              <w:pStyle w:val="normal0"/>
              <w:spacing w:line="240" w:lineRule="auto"/>
              <w:contextualSpacing w:val="0"/>
              <w:jc w:val="left"/>
              <w:rPr>
                <w:sz w:val="16"/>
                <w:szCs w:val="16"/>
              </w:rPr>
            </w:pPr>
            <w:r>
              <w:rPr>
                <w:sz w:val="16"/>
                <w:szCs w:val="16"/>
              </w:rPr>
              <w:t>Individuals are not connecting to care in timely manner. At baseline, 60% of patients tested through VCT or PICT successfully link to care.</w:t>
            </w:r>
          </w:p>
        </w:tc>
        <w:tc>
          <w:tcPr>
            <w:tcW w:w="1134" w:type="dxa"/>
            <w:vMerge w:val="restart"/>
            <w:shd w:val="clear" w:color="auto" w:fill="auto"/>
          </w:tcPr>
          <w:p w14:paraId="2134F3E6"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Linkage</w:t>
            </w:r>
          </w:p>
        </w:tc>
        <w:tc>
          <w:tcPr>
            <w:tcW w:w="1418" w:type="dxa"/>
            <w:shd w:val="clear" w:color="auto" w:fill="F6B26B"/>
            <w:tcMar>
              <w:top w:w="100" w:type="dxa"/>
              <w:left w:w="100" w:type="dxa"/>
              <w:bottom w:w="100" w:type="dxa"/>
              <w:right w:w="100" w:type="dxa"/>
            </w:tcMar>
          </w:tcPr>
          <w:p w14:paraId="077D91BB"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Facilitated Linkage</w:t>
            </w:r>
          </w:p>
        </w:tc>
        <w:tc>
          <w:tcPr>
            <w:tcW w:w="3118" w:type="dxa"/>
            <w:shd w:val="clear" w:color="auto" w:fill="auto"/>
            <w:tcMar>
              <w:top w:w="100" w:type="dxa"/>
              <w:left w:w="100" w:type="dxa"/>
              <w:bottom w:w="100" w:type="dxa"/>
              <w:right w:w="100" w:type="dxa"/>
            </w:tcMar>
          </w:tcPr>
          <w:p w14:paraId="774C57DF"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to 0%</w:t>
            </w:r>
          </w:p>
        </w:tc>
        <w:tc>
          <w:tcPr>
            <w:tcW w:w="3544" w:type="dxa"/>
            <w:shd w:val="clear" w:color="auto" w:fill="auto"/>
            <w:tcMar>
              <w:top w:w="100" w:type="dxa"/>
              <w:left w:w="100" w:type="dxa"/>
              <w:bottom w:w="100" w:type="dxa"/>
              <w:right w:w="100" w:type="dxa"/>
            </w:tcMar>
          </w:tcPr>
          <w:p w14:paraId="46D3F4E8"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failure-to-link is reduced by 50%.</w:t>
            </w:r>
          </w:p>
        </w:tc>
        <w:tc>
          <w:tcPr>
            <w:tcW w:w="2268" w:type="dxa"/>
            <w:shd w:val="clear" w:color="auto" w:fill="auto"/>
            <w:tcMar>
              <w:top w:w="100" w:type="dxa"/>
              <w:left w:w="100" w:type="dxa"/>
              <w:bottom w:w="100" w:type="dxa"/>
              <w:right w:w="100" w:type="dxa"/>
            </w:tcMar>
          </w:tcPr>
          <w:p w14:paraId="4C673B87" w14:textId="77777777" w:rsidR="00260E0F" w:rsidRPr="00EE6BE4" w:rsidRDefault="00260E0F" w:rsidP="00B119AB">
            <w:pPr>
              <w:jc w:val="left"/>
              <w:rPr>
                <w:sz w:val="12"/>
                <w:szCs w:val="12"/>
              </w:rPr>
            </w:pPr>
            <w:commentRangeStart w:id="76"/>
            <w:commentRangeStart w:id="77"/>
            <w:r w:rsidRPr="00EE6BE4">
              <w:rPr>
                <w:sz w:val="12"/>
                <w:szCs w:val="12"/>
              </w:rPr>
              <w:t>No additional costs applied.</w:t>
            </w:r>
            <w:commentRangeEnd w:id="76"/>
            <w:r w:rsidRPr="00EE6BE4">
              <w:rPr>
                <w:rStyle w:val="CommentReference"/>
                <w:sz w:val="12"/>
                <w:szCs w:val="12"/>
              </w:rPr>
              <w:commentReference w:id="76"/>
            </w:r>
            <w:commentRangeEnd w:id="77"/>
            <w:r w:rsidR="007D5486">
              <w:rPr>
                <w:rStyle w:val="CommentReference"/>
              </w:rPr>
              <w:commentReference w:id="77"/>
            </w:r>
          </w:p>
        </w:tc>
      </w:tr>
      <w:tr w:rsidR="00260E0F" w14:paraId="34ECC81A" w14:textId="77777777" w:rsidTr="00021165">
        <w:tc>
          <w:tcPr>
            <w:tcW w:w="3402" w:type="dxa"/>
            <w:vMerge/>
            <w:shd w:val="clear" w:color="auto" w:fill="auto"/>
            <w:tcMar>
              <w:top w:w="100" w:type="dxa"/>
              <w:left w:w="100" w:type="dxa"/>
              <w:bottom w:w="100" w:type="dxa"/>
              <w:right w:w="100" w:type="dxa"/>
            </w:tcMar>
          </w:tcPr>
          <w:p w14:paraId="16A4F3D7"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512B2C5D"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F9CB9C"/>
            <w:tcMar>
              <w:top w:w="100" w:type="dxa"/>
              <w:left w:w="100" w:type="dxa"/>
              <w:bottom w:w="100" w:type="dxa"/>
              <w:right w:w="100" w:type="dxa"/>
            </w:tcMar>
          </w:tcPr>
          <w:p w14:paraId="0051BA8A"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VCT POC</w:t>
            </w:r>
          </w:p>
        </w:tc>
        <w:tc>
          <w:tcPr>
            <w:tcW w:w="6662" w:type="dxa"/>
            <w:gridSpan w:val="2"/>
            <w:shd w:val="clear" w:color="auto" w:fill="auto"/>
            <w:tcMar>
              <w:top w:w="100" w:type="dxa"/>
              <w:left w:w="100" w:type="dxa"/>
              <w:bottom w:w="100" w:type="dxa"/>
              <w:right w:w="100" w:type="dxa"/>
            </w:tcMar>
          </w:tcPr>
          <w:p w14:paraId="5A6DEFF0" w14:textId="77777777" w:rsidR="00260E0F" w:rsidRPr="008D305E" w:rsidRDefault="00260E0F" w:rsidP="00B119AB">
            <w:pPr>
              <w:rPr>
                <w:sz w:val="16"/>
                <w:szCs w:val="16"/>
              </w:rPr>
            </w:pPr>
            <w:commentRangeStart w:id="78"/>
            <w:commentRangeStart w:id="79"/>
            <w:r w:rsidRPr="008D305E">
              <w:rPr>
                <w:sz w:val="16"/>
                <w:szCs w:val="16"/>
              </w:rPr>
              <w:t>At VCT testing, a POC CD4 test is given to patients reducing the risk of not linking to 0%.</w:t>
            </w:r>
            <w:commentRangeEnd w:id="78"/>
            <w:r>
              <w:rPr>
                <w:rStyle w:val="CommentReference"/>
              </w:rPr>
              <w:commentReference w:id="78"/>
            </w:r>
            <w:commentRangeEnd w:id="79"/>
            <w:r w:rsidR="003A1A60">
              <w:rPr>
                <w:rStyle w:val="CommentReference"/>
              </w:rPr>
              <w:commentReference w:id="79"/>
            </w:r>
          </w:p>
        </w:tc>
        <w:tc>
          <w:tcPr>
            <w:tcW w:w="2268" w:type="dxa"/>
            <w:shd w:val="clear" w:color="auto" w:fill="auto"/>
            <w:tcMar>
              <w:top w:w="100" w:type="dxa"/>
              <w:left w:w="100" w:type="dxa"/>
              <w:bottom w:w="100" w:type="dxa"/>
              <w:right w:w="100" w:type="dxa"/>
            </w:tcMar>
          </w:tcPr>
          <w:p w14:paraId="469A9FAF" w14:textId="11FE47D3" w:rsidR="00260E0F" w:rsidRPr="00EE6BE4" w:rsidRDefault="00260E0F" w:rsidP="00B119AB">
            <w:pPr>
              <w:pStyle w:val="normal0"/>
              <w:spacing w:line="240" w:lineRule="auto"/>
              <w:contextualSpacing w:val="0"/>
              <w:jc w:val="left"/>
              <w:rPr>
                <w:sz w:val="12"/>
                <w:szCs w:val="12"/>
              </w:rPr>
            </w:pPr>
            <w:r w:rsidRPr="00EE6BE4">
              <w:rPr>
                <w:sz w:val="12"/>
                <w:szCs w:val="12"/>
              </w:rPr>
              <w:t>$80 per POC CD4 test</w:t>
            </w:r>
            <w:r w:rsidR="00AA1724">
              <w:rPr>
                <w:sz w:val="12"/>
                <w:szCs w:val="12"/>
              </w:rPr>
              <w:t xml:space="preserve"> </w:t>
            </w:r>
            <w:r w:rsidR="00AA1724" w:rsidRPr="00EE6BE4">
              <w:rPr>
                <w:sz w:val="12"/>
                <w:szCs w:val="12"/>
              </w:rPr>
              <w:t>($28 clinic visit</w:t>
            </w:r>
            <w:r w:rsidR="00AA1724">
              <w:rPr>
                <w:sz w:val="12"/>
                <w:szCs w:val="12"/>
              </w:rPr>
              <w:fldChar w:fldCharType="begin"/>
            </w:r>
            <w:r w:rsidR="0075253B">
              <w:rPr>
                <w:sz w:val="12"/>
                <w:szCs w:val="12"/>
              </w:rPr>
              <w:instrText xml:space="preserve"> ADDIN PAPERS2_CITATIONS &lt;citation&gt;&lt;uuid&gt;625EBECD-F4FD-4AB4-BF29-91D9BE0BA2BE&lt;/uuid&gt;&lt;priority&gt;56&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AA1724">
              <w:rPr>
                <w:sz w:val="12"/>
                <w:szCs w:val="12"/>
              </w:rPr>
              <w:fldChar w:fldCharType="separate"/>
            </w:r>
            <w:r w:rsidR="00AA1724">
              <w:rPr>
                <w:sz w:val="12"/>
                <w:szCs w:val="12"/>
                <w:lang w:val="en-US"/>
              </w:rPr>
              <w:t>{</w:t>
            </w:r>
            <w:proofErr w:type="spellStart"/>
            <w:r w:rsidR="00AA1724">
              <w:rPr>
                <w:sz w:val="12"/>
                <w:szCs w:val="12"/>
                <w:lang w:val="en-US"/>
              </w:rPr>
              <w:t>Tagar:GTMxY-pi</w:t>
            </w:r>
            <w:proofErr w:type="spellEnd"/>
            <w:r w:rsidR="00AA1724">
              <w:rPr>
                <w:sz w:val="12"/>
                <w:szCs w:val="12"/>
                <w:lang w:val="en-US"/>
              </w:rPr>
              <w:t>}</w:t>
            </w:r>
            <w:r w:rsidR="00AA1724">
              <w:rPr>
                <w:sz w:val="12"/>
                <w:szCs w:val="12"/>
              </w:rPr>
              <w:fldChar w:fldCharType="end"/>
            </w:r>
            <w:r w:rsidR="00AA1724" w:rsidRPr="00EE6BE4">
              <w:rPr>
                <w:sz w:val="12"/>
                <w:szCs w:val="12"/>
              </w:rPr>
              <w:t xml:space="preserve"> + $10 rapid HIV-test </w:t>
            </w:r>
            <w:r w:rsidR="00AA1724" w:rsidRPr="00EE6BE4">
              <w:rPr>
                <w:sz w:val="12"/>
                <w:szCs w:val="12"/>
              </w:rPr>
              <w:fldChar w:fldCharType="begin"/>
            </w:r>
            <w:r w:rsidR="0075253B">
              <w:rPr>
                <w:sz w:val="12"/>
                <w:szCs w:val="12"/>
              </w:rPr>
              <w:instrText xml:space="preserve"> ADDIN PAPERS2_CITATIONS &lt;citation&gt;&lt;uuid&gt;215ED539-3422-4B3D-9EA9-8D2843167D4A&lt;/uuid&gt;&lt;priority&gt;57&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00AA1724" w:rsidRPr="00EE6BE4">
              <w:rPr>
                <w:sz w:val="12"/>
                <w:szCs w:val="12"/>
              </w:rPr>
              <w:fldChar w:fldCharType="separate"/>
            </w:r>
            <w:r w:rsidR="00AA1724" w:rsidRPr="00EE6BE4">
              <w:rPr>
                <w:sz w:val="12"/>
                <w:szCs w:val="12"/>
                <w:lang w:val="en-US"/>
              </w:rPr>
              <w:t>{Wright:2004jd}</w:t>
            </w:r>
            <w:r w:rsidR="00AA1724" w:rsidRPr="00EE6BE4">
              <w:rPr>
                <w:sz w:val="12"/>
                <w:szCs w:val="12"/>
              </w:rPr>
              <w:fldChar w:fldCharType="end"/>
            </w:r>
            <w:r w:rsidR="00AA1724">
              <w:rPr>
                <w:sz w:val="12"/>
                <w:szCs w:val="12"/>
              </w:rPr>
              <w:t xml:space="preserve"> + $42 POC-CD4 test</w:t>
            </w:r>
            <w:r w:rsidR="00AA1724">
              <w:rPr>
                <w:sz w:val="12"/>
                <w:szCs w:val="12"/>
              </w:rPr>
              <w:fldChar w:fldCharType="begin"/>
            </w:r>
            <w:r w:rsidR="0075253B">
              <w:rPr>
                <w:sz w:val="12"/>
                <w:szCs w:val="12"/>
              </w:rPr>
              <w:instrText xml:space="preserve"> ADDIN PAPERS2_CITATIONS &lt;citation&gt;&lt;uuid&gt;F40909D8-3324-4D16-B625-31043A524CC2&lt;/uuid&gt;&lt;priority&gt;58&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AA1724">
              <w:rPr>
                <w:sz w:val="12"/>
                <w:szCs w:val="12"/>
              </w:rPr>
              <w:fldChar w:fldCharType="separate"/>
            </w:r>
            <w:r w:rsidR="00AA1724">
              <w:rPr>
                <w:sz w:val="12"/>
                <w:szCs w:val="12"/>
                <w:lang w:val="en-US"/>
              </w:rPr>
              <w:t>{Larson:2012dq}</w:t>
            </w:r>
            <w:r w:rsidR="00AA1724">
              <w:rPr>
                <w:sz w:val="12"/>
                <w:szCs w:val="12"/>
              </w:rPr>
              <w:fldChar w:fldCharType="end"/>
            </w:r>
            <w:r w:rsidR="00AA1724">
              <w:rPr>
                <w:sz w:val="12"/>
                <w:szCs w:val="12"/>
              </w:rPr>
              <w:t>)</w:t>
            </w:r>
            <w:r w:rsidRPr="00EE6BE4">
              <w:rPr>
                <w:sz w:val="12"/>
                <w:szCs w:val="12"/>
              </w:rPr>
              <w:t>.</w:t>
            </w:r>
          </w:p>
        </w:tc>
      </w:tr>
      <w:tr w:rsidR="00260E0F" w14:paraId="418920F6" w14:textId="77777777" w:rsidTr="00021165">
        <w:tc>
          <w:tcPr>
            <w:tcW w:w="3402" w:type="dxa"/>
            <w:vMerge w:val="restart"/>
            <w:shd w:val="clear" w:color="auto" w:fill="auto"/>
            <w:tcMar>
              <w:top w:w="100" w:type="dxa"/>
              <w:left w:w="100" w:type="dxa"/>
              <w:bottom w:w="100" w:type="dxa"/>
              <w:right w:w="100" w:type="dxa"/>
            </w:tcMar>
          </w:tcPr>
          <w:p w14:paraId="7AC56AE1" w14:textId="77777777" w:rsidR="00260E0F" w:rsidRPr="008D305E" w:rsidRDefault="00260E0F" w:rsidP="00B119AB">
            <w:pPr>
              <w:pStyle w:val="normal0"/>
              <w:spacing w:line="240" w:lineRule="auto"/>
              <w:contextualSpacing w:val="0"/>
              <w:jc w:val="left"/>
              <w:rPr>
                <w:sz w:val="16"/>
                <w:szCs w:val="16"/>
              </w:rPr>
            </w:pPr>
            <w:r>
              <w:rPr>
                <w:sz w:val="16"/>
                <w:szCs w:val="16"/>
              </w:rPr>
              <w:t>Individuals engage with care but are subsequently lost prior to starting treatment. On average at baseline, for every CD4 test 56% of patients are lost from care before receiving their results. On the day of a CD4 test result appointment, 20% of patients fail to attend and are also lost from care. After receiving the results of a CD4 test, on average 35% of patients fail to return for a subsequent CD4 test in a years time.</w:t>
            </w:r>
          </w:p>
        </w:tc>
        <w:tc>
          <w:tcPr>
            <w:tcW w:w="1134" w:type="dxa"/>
            <w:vMerge w:val="restart"/>
            <w:shd w:val="clear" w:color="auto" w:fill="auto"/>
          </w:tcPr>
          <w:p w14:paraId="02A226FD"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Pre-ART Retention</w:t>
            </w:r>
          </w:p>
        </w:tc>
        <w:tc>
          <w:tcPr>
            <w:tcW w:w="1418" w:type="dxa"/>
            <w:shd w:val="clear" w:color="auto" w:fill="6AA84F"/>
            <w:tcMar>
              <w:top w:w="100" w:type="dxa"/>
              <w:left w:w="100" w:type="dxa"/>
              <w:bottom w:w="100" w:type="dxa"/>
              <w:right w:w="100" w:type="dxa"/>
            </w:tcMar>
          </w:tcPr>
          <w:p w14:paraId="21BE6518"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Pre-ART Outreach</w:t>
            </w:r>
          </w:p>
        </w:tc>
        <w:tc>
          <w:tcPr>
            <w:tcW w:w="3118" w:type="dxa"/>
            <w:shd w:val="clear" w:color="auto" w:fill="auto"/>
            <w:tcMar>
              <w:top w:w="100" w:type="dxa"/>
              <w:left w:w="100" w:type="dxa"/>
              <w:bottom w:w="100" w:type="dxa"/>
              <w:right w:w="100" w:type="dxa"/>
            </w:tcMar>
          </w:tcPr>
          <w:p w14:paraId="20391181"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tested individuals lost from care are returned.</w:t>
            </w:r>
          </w:p>
        </w:tc>
        <w:tc>
          <w:tcPr>
            <w:tcW w:w="3544" w:type="dxa"/>
            <w:shd w:val="clear" w:color="auto" w:fill="auto"/>
            <w:tcMar>
              <w:top w:w="100" w:type="dxa"/>
              <w:left w:w="100" w:type="dxa"/>
              <w:bottom w:w="100" w:type="dxa"/>
              <w:right w:w="100" w:type="dxa"/>
            </w:tcMar>
          </w:tcPr>
          <w:p w14:paraId="48614CCB"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20% of tested individuals lost from care are returned.</w:t>
            </w:r>
          </w:p>
        </w:tc>
        <w:tc>
          <w:tcPr>
            <w:tcW w:w="2268" w:type="dxa"/>
            <w:shd w:val="clear" w:color="auto" w:fill="auto"/>
            <w:tcMar>
              <w:top w:w="100" w:type="dxa"/>
              <w:left w:w="100" w:type="dxa"/>
              <w:bottom w:w="100" w:type="dxa"/>
              <w:right w:w="100" w:type="dxa"/>
            </w:tcMar>
          </w:tcPr>
          <w:p w14:paraId="57CBD3CC" w14:textId="28F962B8"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75253B">
              <w:rPr>
                <w:sz w:val="12"/>
                <w:szCs w:val="12"/>
              </w:rPr>
              <w:instrText xml:space="preserve"> ADDIN PAPERS2_CITATIONS &lt;citation&gt;&lt;uuid&gt;B3643331-F938-4CDC-BFB5-C22EF9C5530A&lt;/uuid&gt;&lt;priority&gt;59&lt;/priority&gt;&lt;publications&gt;&lt;publication&gt;&lt;uuid&gt;4A882BF9-DB3B-4DCE-8BE7-D1CA4B2C940B&lt;/uuid&gt;&lt;volume&gt;15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4347592A" w14:textId="77777777" w:rsidTr="00021165">
        <w:tc>
          <w:tcPr>
            <w:tcW w:w="3402" w:type="dxa"/>
            <w:vMerge/>
            <w:shd w:val="clear" w:color="auto" w:fill="auto"/>
            <w:tcMar>
              <w:top w:w="100" w:type="dxa"/>
              <w:left w:w="100" w:type="dxa"/>
              <w:bottom w:w="100" w:type="dxa"/>
              <w:right w:w="100" w:type="dxa"/>
            </w:tcMar>
          </w:tcPr>
          <w:p w14:paraId="44C24DC4"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6D2E2E38"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93C47D"/>
            <w:tcMar>
              <w:top w:w="100" w:type="dxa"/>
              <w:left w:w="100" w:type="dxa"/>
              <w:bottom w:w="100" w:type="dxa"/>
              <w:right w:w="100" w:type="dxa"/>
            </w:tcMar>
          </w:tcPr>
          <w:p w14:paraId="1FB00844"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Improved Care</w:t>
            </w:r>
          </w:p>
        </w:tc>
        <w:tc>
          <w:tcPr>
            <w:tcW w:w="3118" w:type="dxa"/>
            <w:shd w:val="clear" w:color="auto" w:fill="auto"/>
            <w:tcMar>
              <w:top w:w="100" w:type="dxa"/>
              <w:left w:w="100" w:type="dxa"/>
              <w:bottom w:w="100" w:type="dxa"/>
              <w:right w:w="100" w:type="dxa"/>
            </w:tcMar>
          </w:tcPr>
          <w:p w14:paraId="3F39DE2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to 0%.</w:t>
            </w:r>
          </w:p>
        </w:tc>
        <w:tc>
          <w:tcPr>
            <w:tcW w:w="3544" w:type="dxa"/>
            <w:shd w:val="clear" w:color="auto" w:fill="auto"/>
            <w:tcMar>
              <w:top w:w="100" w:type="dxa"/>
              <w:left w:w="100" w:type="dxa"/>
              <w:bottom w:w="100" w:type="dxa"/>
              <w:right w:w="100" w:type="dxa"/>
            </w:tcMar>
          </w:tcPr>
          <w:p w14:paraId="2A0CB359" w14:textId="77777777" w:rsidR="00260E0F" w:rsidRPr="008D305E" w:rsidRDefault="00260E0F" w:rsidP="00B119AB">
            <w:pPr>
              <w:pStyle w:val="normal0"/>
              <w:spacing w:line="240" w:lineRule="auto"/>
              <w:contextualSpacing w:val="0"/>
              <w:jc w:val="left"/>
              <w:rPr>
                <w:sz w:val="16"/>
                <w:szCs w:val="16"/>
              </w:rPr>
            </w:pPr>
            <w:r w:rsidRPr="008D305E">
              <w:rPr>
                <w:sz w:val="16"/>
                <w:szCs w:val="16"/>
              </w:rPr>
              <w:t>The risk of a patient missing an appointment is reduced by 50%.</w:t>
            </w:r>
          </w:p>
        </w:tc>
        <w:tc>
          <w:tcPr>
            <w:tcW w:w="2268" w:type="dxa"/>
            <w:shd w:val="clear" w:color="auto" w:fill="auto"/>
            <w:tcMar>
              <w:top w:w="100" w:type="dxa"/>
              <w:left w:w="100" w:type="dxa"/>
              <w:bottom w:w="100" w:type="dxa"/>
              <w:right w:w="100" w:type="dxa"/>
            </w:tcMar>
          </w:tcPr>
          <w:p w14:paraId="444918C0" w14:textId="77777777" w:rsidR="00260E0F" w:rsidRPr="00EE6BE4" w:rsidRDefault="00260E0F" w:rsidP="00B119AB">
            <w:pPr>
              <w:pStyle w:val="normal0"/>
              <w:spacing w:line="240" w:lineRule="auto"/>
              <w:contextualSpacing w:val="0"/>
              <w:jc w:val="left"/>
              <w:rPr>
                <w:sz w:val="12"/>
                <w:szCs w:val="12"/>
              </w:rPr>
            </w:pPr>
            <w:r w:rsidRPr="00EE6BE4">
              <w:rPr>
                <w:sz w:val="12"/>
                <w:szCs w:val="12"/>
              </w:rPr>
              <w:t>No additional costs applied.</w:t>
            </w:r>
          </w:p>
        </w:tc>
      </w:tr>
      <w:tr w:rsidR="00260E0F" w14:paraId="231C093D" w14:textId="77777777" w:rsidTr="00021165">
        <w:tc>
          <w:tcPr>
            <w:tcW w:w="3402" w:type="dxa"/>
            <w:vMerge/>
            <w:shd w:val="clear" w:color="auto" w:fill="auto"/>
            <w:tcMar>
              <w:top w:w="100" w:type="dxa"/>
              <w:left w:w="100" w:type="dxa"/>
              <w:bottom w:w="100" w:type="dxa"/>
              <w:right w:w="100" w:type="dxa"/>
            </w:tcMar>
          </w:tcPr>
          <w:p w14:paraId="23346AD0" w14:textId="77777777" w:rsidR="00260E0F" w:rsidRPr="008D305E" w:rsidRDefault="00260E0F" w:rsidP="00B119AB">
            <w:pPr>
              <w:pStyle w:val="normal0"/>
              <w:spacing w:line="240" w:lineRule="auto"/>
              <w:contextualSpacing w:val="0"/>
              <w:jc w:val="left"/>
              <w:rPr>
                <w:sz w:val="16"/>
                <w:szCs w:val="16"/>
              </w:rPr>
            </w:pPr>
          </w:p>
        </w:tc>
        <w:tc>
          <w:tcPr>
            <w:tcW w:w="1134" w:type="dxa"/>
            <w:vMerge/>
            <w:shd w:val="clear" w:color="auto" w:fill="auto"/>
          </w:tcPr>
          <w:p w14:paraId="2CF27D2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B6D7A8"/>
            <w:tcMar>
              <w:top w:w="100" w:type="dxa"/>
              <w:left w:w="100" w:type="dxa"/>
              <w:bottom w:w="100" w:type="dxa"/>
              <w:right w:w="100" w:type="dxa"/>
            </w:tcMar>
          </w:tcPr>
          <w:p w14:paraId="6DB77DCE"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POC</w:t>
            </w:r>
          </w:p>
        </w:tc>
        <w:tc>
          <w:tcPr>
            <w:tcW w:w="6662" w:type="dxa"/>
            <w:gridSpan w:val="2"/>
            <w:shd w:val="clear" w:color="auto" w:fill="auto"/>
            <w:tcMar>
              <w:top w:w="100" w:type="dxa"/>
              <w:left w:w="100" w:type="dxa"/>
              <w:bottom w:w="100" w:type="dxa"/>
              <w:right w:w="100" w:type="dxa"/>
            </w:tcMar>
          </w:tcPr>
          <w:p w14:paraId="33623CBA" w14:textId="77777777" w:rsidR="00260E0F" w:rsidRPr="008D305E" w:rsidRDefault="00260E0F" w:rsidP="00B119AB">
            <w:pPr>
              <w:pStyle w:val="normal0"/>
              <w:spacing w:line="240" w:lineRule="auto"/>
              <w:contextualSpacing w:val="0"/>
              <w:jc w:val="left"/>
              <w:rPr>
                <w:sz w:val="16"/>
                <w:szCs w:val="16"/>
              </w:rPr>
            </w:pPr>
            <w:r w:rsidRPr="008D305E">
              <w:rPr>
                <w:sz w:val="16"/>
                <w:szCs w:val="16"/>
              </w:rPr>
              <w:t>A POC CD4 test reduces loss from care between CD4 test and result by 100%, as result</w:t>
            </w:r>
            <w:r>
              <w:rPr>
                <w:sz w:val="16"/>
                <w:szCs w:val="16"/>
              </w:rPr>
              <w:t>s</w:t>
            </w:r>
            <w:r w:rsidRPr="008D305E">
              <w:rPr>
                <w:sz w:val="16"/>
                <w:szCs w:val="16"/>
              </w:rPr>
              <w:t xml:space="preserve"> </w:t>
            </w:r>
            <w:r>
              <w:rPr>
                <w:sz w:val="16"/>
                <w:szCs w:val="16"/>
              </w:rPr>
              <w:t xml:space="preserve">are available </w:t>
            </w:r>
            <w:r w:rsidRPr="008D305E">
              <w:rPr>
                <w:sz w:val="16"/>
                <w:szCs w:val="16"/>
              </w:rPr>
              <w:t>instantaneous</w:t>
            </w:r>
            <w:r>
              <w:rPr>
                <w:sz w:val="16"/>
                <w:szCs w:val="16"/>
              </w:rPr>
              <w:t>ly</w:t>
            </w:r>
            <w:r w:rsidRPr="008D305E">
              <w:rPr>
                <w:sz w:val="16"/>
                <w:szCs w:val="16"/>
              </w:rPr>
              <w:t>.</w:t>
            </w:r>
            <w:r>
              <w:rPr>
                <w:sz w:val="16"/>
                <w:szCs w:val="16"/>
              </w:rPr>
              <w:t xml:space="preserve"> (The risk of loss to follow-up between appointments is unchanged).</w:t>
            </w:r>
          </w:p>
        </w:tc>
        <w:tc>
          <w:tcPr>
            <w:tcW w:w="2268" w:type="dxa"/>
            <w:shd w:val="clear" w:color="auto" w:fill="auto"/>
            <w:tcMar>
              <w:top w:w="100" w:type="dxa"/>
              <w:left w:w="100" w:type="dxa"/>
              <w:bottom w:w="100" w:type="dxa"/>
              <w:right w:w="100" w:type="dxa"/>
            </w:tcMar>
          </w:tcPr>
          <w:p w14:paraId="5AC06CD5" w14:textId="4DC0FD44" w:rsidR="00260E0F" w:rsidRPr="00EE6BE4" w:rsidRDefault="00260E0F" w:rsidP="00DB26C3">
            <w:pPr>
              <w:pStyle w:val="normal0"/>
              <w:spacing w:line="240" w:lineRule="auto"/>
              <w:contextualSpacing w:val="0"/>
              <w:jc w:val="left"/>
              <w:rPr>
                <w:sz w:val="12"/>
                <w:szCs w:val="12"/>
              </w:rPr>
            </w:pPr>
            <w:r w:rsidRPr="00EE6BE4">
              <w:rPr>
                <w:sz w:val="12"/>
                <w:szCs w:val="12"/>
              </w:rPr>
              <w:t>$70 per POC CD4 test</w:t>
            </w:r>
            <w:r w:rsidR="00DB26C3">
              <w:rPr>
                <w:sz w:val="12"/>
                <w:szCs w:val="12"/>
              </w:rPr>
              <w:t xml:space="preserve"> </w:t>
            </w:r>
            <w:r w:rsidR="00DB26C3" w:rsidRPr="00EE6BE4">
              <w:rPr>
                <w:sz w:val="12"/>
                <w:szCs w:val="12"/>
              </w:rPr>
              <w:t>($28 clinic visit</w:t>
            </w:r>
            <w:r w:rsidR="00DB26C3">
              <w:rPr>
                <w:sz w:val="12"/>
                <w:szCs w:val="12"/>
              </w:rPr>
              <w:fldChar w:fldCharType="begin"/>
            </w:r>
            <w:r w:rsidR="0075253B">
              <w:rPr>
                <w:sz w:val="12"/>
                <w:szCs w:val="12"/>
              </w:rPr>
              <w:instrText xml:space="preserve"> ADDIN PAPERS2_CITATIONS &lt;citation&gt;&lt;uuid&gt;4A77CDE6-C4D1-4130-BD8D-FF070BB350CF&lt;/uuid&gt;&lt;priority&gt;60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00DB26C3">
              <w:rPr>
                <w:sz w:val="12"/>
                <w:szCs w:val="12"/>
              </w:rPr>
              <w:fldChar w:fldCharType="separate"/>
            </w:r>
            <w:r w:rsidR="00DB26C3">
              <w:rPr>
                <w:sz w:val="12"/>
                <w:szCs w:val="12"/>
                <w:lang w:val="en-US"/>
              </w:rPr>
              <w:t>{</w:t>
            </w:r>
            <w:proofErr w:type="spellStart"/>
            <w:r w:rsidR="00DB26C3">
              <w:rPr>
                <w:sz w:val="12"/>
                <w:szCs w:val="12"/>
                <w:lang w:val="en-US"/>
              </w:rPr>
              <w:t>Tagar:GTMxY-pi</w:t>
            </w:r>
            <w:proofErr w:type="spellEnd"/>
            <w:r w:rsidR="00DB26C3">
              <w:rPr>
                <w:sz w:val="12"/>
                <w:szCs w:val="12"/>
                <w:lang w:val="en-US"/>
              </w:rPr>
              <w:t>}</w:t>
            </w:r>
            <w:r w:rsidR="00DB26C3">
              <w:rPr>
                <w:sz w:val="12"/>
                <w:szCs w:val="12"/>
              </w:rPr>
              <w:fldChar w:fldCharType="end"/>
            </w:r>
            <w:r w:rsidR="00DB26C3">
              <w:rPr>
                <w:sz w:val="12"/>
                <w:szCs w:val="12"/>
              </w:rPr>
              <w:t xml:space="preserve"> + $42 POC-CD4 test</w:t>
            </w:r>
            <w:r w:rsidR="00DB26C3">
              <w:rPr>
                <w:sz w:val="12"/>
                <w:szCs w:val="12"/>
              </w:rPr>
              <w:fldChar w:fldCharType="begin"/>
            </w:r>
            <w:r w:rsidR="0075253B">
              <w:rPr>
                <w:sz w:val="12"/>
                <w:szCs w:val="12"/>
              </w:rPr>
              <w:instrText xml:space="preserve"> ADDIN PAPERS2_CITATIONS &lt;citation&gt;&lt;uuid&gt;B33534C9-C0C9-4423-8529-BB75B876B428&lt;/uuid&gt;&lt;priority&gt;61&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00DB26C3">
              <w:rPr>
                <w:sz w:val="12"/>
                <w:szCs w:val="12"/>
              </w:rPr>
              <w:fldChar w:fldCharType="separate"/>
            </w:r>
            <w:r w:rsidR="00DB26C3">
              <w:rPr>
                <w:sz w:val="12"/>
                <w:szCs w:val="12"/>
                <w:lang w:val="en-US"/>
              </w:rPr>
              <w:t>{Larson:2012dq}</w:t>
            </w:r>
            <w:r w:rsidR="00DB26C3">
              <w:rPr>
                <w:sz w:val="12"/>
                <w:szCs w:val="12"/>
              </w:rPr>
              <w:fldChar w:fldCharType="end"/>
            </w:r>
            <w:r w:rsidR="00DB26C3">
              <w:rPr>
                <w:sz w:val="12"/>
                <w:szCs w:val="12"/>
              </w:rPr>
              <w:t>)</w:t>
            </w:r>
            <w:r w:rsidRPr="00EE6BE4">
              <w:rPr>
                <w:sz w:val="12"/>
                <w:szCs w:val="12"/>
              </w:rPr>
              <w:t>.</w:t>
            </w:r>
          </w:p>
        </w:tc>
      </w:tr>
      <w:tr w:rsidR="00260E0F" w14:paraId="5329D5C5" w14:textId="77777777" w:rsidTr="00021165">
        <w:tc>
          <w:tcPr>
            <w:tcW w:w="3402" w:type="dxa"/>
            <w:shd w:val="clear" w:color="auto" w:fill="auto"/>
            <w:tcMar>
              <w:top w:w="100" w:type="dxa"/>
              <w:left w:w="100" w:type="dxa"/>
              <w:bottom w:w="100" w:type="dxa"/>
              <w:right w:w="100" w:type="dxa"/>
            </w:tcMar>
          </w:tcPr>
          <w:p w14:paraId="059B252E"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subsequently drop out of care. At baseline, 8% dropout in the first year of ART and 5% thereafter.</w:t>
            </w:r>
          </w:p>
        </w:tc>
        <w:tc>
          <w:tcPr>
            <w:tcW w:w="1134" w:type="dxa"/>
            <w:vMerge w:val="restart"/>
            <w:shd w:val="clear" w:color="auto" w:fill="auto"/>
          </w:tcPr>
          <w:p w14:paraId="2BEE1C25"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On-ART Retention</w:t>
            </w:r>
          </w:p>
        </w:tc>
        <w:tc>
          <w:tcPr>
            <w:tcW w:w="1418" w:type="dxa"/>
            <w:shd w:val="clear" w:color="auto" w:fill="3C78D8"/>
            <w:tcMar>
              <w:top w:w="100" w:type="dxa"/>
              <w:left w:w="100" w:type="dxa"/>
              <w:bottom w:w="100" w:type="dxa"/>
              <w:right w:w="100" w:type="dxa"/>
            </w:tcMar>
          </w:tcPr>
          <w:p w14:paraId="68BA8763"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On-ART Outreach</w:t>
            </w:r>
          </w:p>
        </w:tc>
        <w:tc>
          <w:tcPr>
            <w:tcW w:w="3118" w:type="dxa"/>
            <w:shd w:val="clear" w:color="auto" w:fill="auto"/>
            <w:tcMar>
              <w:top w:w="100" w:type="dxa"/>
              <w:left w:w="100" w:type="dxa"/>
              <w:bottom w:w="100" w:type="dxa"/>
              <w:right w:w="100" w:type="dxa"/>
            </w:tcMar>
          </w:tcPr>
          <w:p w14:paraId="56E8D9E6"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100% of patients who have initiated ART and been lost from care are returned.</w:t>
            </w:r>
          </w:p>
        </w:tc>
        <w:tc>
          <w:tcPr>
            <w:tcW w:w="3544" w:type="dxa"/>
            <w:shd w:val="clear" w:color="auto" w:fill="auto"/>
            <w:tcMar>
              <w:top w:w="100" w:type="dxa"/>
              <w:left w:w="100" w:type="dxa"/>
              <w:bottom w:w="100" w:type="dxa"/>
              <w:right w:w="100" w:type="dxa"/>
            </w:tcMar>
          </w:tcPr>
          <w:p w14:paraId="3DFC2CD7" w14:textId="77777777" w:rsidR="00260E0F" w:rsidRPr="008D305E" w:rsidRDefault="00260E0F" w:rsidP="00B119AB">
            <w:pPr>
              <w:pStyle w:val="normal0"/>
              <w:spacing w:line="240" w:lineRule="auto"/>
              <w:contextualSpacing w:val="0"/>
              <w:jc w:val="left"/>
              <w:rPr>
                <w:sz w:val="16"/>
                <w:szCs w:val="16"/>
              </w:rPr>
            </w:pPr>
            <w:r w:rsidRPr="008D305E">
              <w:rPr>
                <w:sz w:val="16"/>
                <w:szCs w:val="16"/>
              </w:rPr>
              <w:t>In the middle of each year, 40% of patients who have initiated ART and been lost from care are returned.</w:t>
            </w:r>
          </w:p>
        </w:tc>
        <w:tc>
          <w:tcPr>
            <w:tcW w:w="2268" w:type="dxa"/>
            <w:shd w:val="clear" w:color="auto" w:fill="auto"/>
            <w:tcMar>
              <w:top w:w="100" w:type="dxa"/>
              <w:left w:w="100" w:type="dxa"/>
              <w:bottom w:w="100" w:type="dxa"/>
              <w:right w:w="100" w:type="dxa"/>
            </w:tcMar>
          </w:tcPr>
          <w:p w14:paraId="0E50F73F" w14:textId="7C40D1C2" w:rsidR="00260E0F" w:rsidRPr="00EE6BE4" w:rsidRDefault="00260E0F" w:rsidP="00B119AB">
            <w:pPr>
              <w:pStyle w:val="normal0"/>
              <w:spacing w:line="240" w:lineRule="auto"/>
              <w:contextualSpacing w:val="0"/>
              <w:jc w:val="left"/>
              <w:rPr>
                <w:sz w:val="12"/>
                <w:szCs w:val="12"/>
              </w:rPr>
            </w:pPr>
            <w:r w:rsidRPr="00EE6BE4">
              <w:rPr>
                <w:sz w:val="12"/>
                <w:szCs w:val="12"/>
              </w:rPr>
              <w:t>$19.55 per patient sought</w:t>
            </w:r>
            <w:r w:rsidR="00306FCC" w:rsidRPr="00EE6BE4">
              <w:rPr>
                <w:sz w:val="12"/>
                <w:szCs w:val="12"/>
              </w:rPr>
              <w:fldChar w:fldCharType="begin"/>
            </w:r>
            <w:r w:rsidR="0075253B">
              <w:rPr>
                <w:sz w:val="12"/>
                <w:szCs w:val="12"/>
              </w:rPr>
              <w:instrText xml:space="preserve"> ADDIN PAPERS2_CITATIONS &lt;citation&gt;&lt;uuid&gt;EDF4218E-80B5-412E-BF21-6A9A2A83172B&lt;/uuid&gt;&lt;priority&gt;62&lt;/priority&gt;&lt;publications&gt;&lt;publication&gt;&lt;uuid&gt;4A882BF9-DB3B-4DCE-8BE7-D1CA4B2C940B&lt;/uuid&gt;&lt;volume&gt;15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00306FCC" w:rsidRPr="00EE6BE4">
              <w:rPr>
                <w:sz w:val="12"/>
                <w:szCs w:val="12"/>
              </w:rPr>
              <w:fldChar w:fldCharType="separate"/>
            </w:r>
            <w:r w:rsidR="00306FCC" w:rsidRPr="00EE6BE4">
              <w:rPr>
                <w:sz w:val="12"/>
                <w:szCs w:val="12"/>
                <w:lang w:val="en-US"/>
              </w:rPr>
              <w:t>{Rosen:2010ca}</w:t>
            </w:r>
            <w:r w:rsidR="00306FCC" w:rsidRPr="00EE6BE4">
              <w:rPr>
                <w:sz w:val="12"/>
                <w:szCs w:val="12"/>
              </w:rPr>
              <w:fldChar w:fldCharType="end"/>
            </w:r>
            <w:r w:rsidRPr="00EE6BE4">
              <w:rPr>
                <w:sz w:val="12"/>
                <w:szCs w:val="12"/>
              </w:rPr>
              <w:t>.</w:t>
            </w:r>
          </w:p>
        </w:tc>
      </w:tr>
      <w:tr w:rsidR="00260E0F" w14:paraId="123D26C5" w14:textId="77777777" w:rsidTr="00021165">
        <w:tc>
          <w:tcPr>
            <w:tcW w:w="3402" w:type="dxa"/>
            <w:shd w:val="clear" w:color="auto" w:fill="auto"/>
            <w:tcMar>
              <w:top w:w="100" w:type="dxa"/>
              <w:left w:w="100" w:type="dxa"/>
              <w:bottom w:w="100" w:type="dxa"/>
              <w:right w:w="100" w:type="dxa"/>
            </w:tcMar>
          </w:tcPr>
          <w:p w14:paraId="06FAD504" w14:textId="77777777" w:rsidR="00260E0F" w:rsidRPr="008D305E" w:rsidRDefault="00260E0F" w:rsidP="00B119AB">
            <w:pPr>
              <w:pStyle w:val="normal0"/>
              <w:spacing w:line="240" w:lineRule="auto"/>
              <w:contextualSpacing w:val="0"/>
              <w:jc w:val="left"/>
              <w:rPr>
                <w:sz w:val="16"/>
                <w:szCs w:val="16"/>
              </w:rPr>
            </w:pPr>
            <w:r>
              <w:rPr>
                <w:sz w:val="16"/>
                <w:szCs w:val="16"/>
              </w:rPr>
              <w:t>Individuals initiate ART but only 75% adhere to treatment.</w:t>
            </w:r>
          </w:p>
        </w:tc>
        <w:tc>
          <w:tcPr>
            <w:tcW w:w="1134" w:type="dxa"/>
            <w:vMerge/>
            <w:shd w:val="clear" w:color="auto" w:fill="auto"/>
          </w:tcPr>
          <w:p w14:paraId="5FCAA3E3" w14:textId="77777777" w:rsidR="00260E0F" w:rsidRPr="008D305E" w:rsidRDefault="00260E0F" w:rsidP="00B119AB">
            <w:pPr>
              <w:pStyle w:val="normal0"/>
              <w:spacing w:line="240" w:lineRule="auto"/>
              <w:contextualSpacing w:val="0"/>
              <w:jc w:val="left"/>
              <w:rPr>
                <w:sz w:val="16"/>
                <w:szCs w:val="16"/>
              </w:rPr>
            </w:pPr>
          </w:p>
        </w:tc>
        <w:tc>
          <w:tcPr>
            <w:tcW w:w="1418" w:type="dxa"/>
            <w:shd w:val="clear" w:color="auto" w:fill="6D9EEB"/>
            <w:tcMar>
              <w:top w:w="100" w:type="dxa"/>
              <w:left w:w="100" w:type="dxa"/>
              <w:bottom w:w="100" w:type="dxa"/>
              <w:right w:w="100" w:type="dxa"/>
            </w:tcMar>
          </w:tcPr>
          <w:p w14:paraId="7BFE2676"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Adherence</w:t>
            </w:r>
          </w:p>
        </w:tc>
        <w:tc>
          <w:tcPr>
            <w:tcW w:w="3118" w:type="dxa"/>
            <w:shd w:val="clear" w:color="auto" w:fill="auto"/>
            <w:tcMar>
              <w:top w:w="100" w:type="dxa"/>
              <w:left w:w="100" w:type="dxa"/>
              <w:bottom w:w="100" w:type="dxa"/>
              <w:right w:w="100" w:type="dxa"/>
            </w:tcMar>
          </w:tcPr>
          <w:p w14:paraId="60166564"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all individuals adhere to ART and become virally suppressed.</w:t>
            </w:r>
          </w:p>
        </w:tc>
        <w:tc>
          <w:tcPr>
            <w:tcW w:w="3544" w:type="dxa"/>
            <w:shd w:val="clear" w:color="auto" w:fill="auto"/>
            <w:tcMar>
              <w:top w:w="100" w:type="dxa"/>
              <w:left w:w="100" w:type="dxa"/>
              <w:bottom w:w="100" w:type="dxa"/>
              <w:right w:w="100" w:type="dxa"/>
            </w:tcMar>
          </w:tcPr>
          <w:p w14:paraId="563C9627" w14:textId="77777777" w:rsidR="00260E0F" w:rsidRPr="008D305E" w:rsidRDefault="00260E0F" w:rsidP="00B119AB">
            <w:pPr>
              <w:pStyle w:val="normal0"/>
              <w:spacing w:line="240" w:lineRule="auto"/>
              <w:contextualSpacing w:val="0"/>
              <w:jc w:val="left"/>
              <w:rPr>
                <w:sz w:val="16"/>
                <w:szCs w:val="16"/>
              </w:rPr>
            </w:pPr>
            <w:r w:rsidRPr="008D305E">
              <w:rPr>
                <w:sz w:val="16"/>
                <w:szCs w:val="16"/>
              </w:rPr>
              <w:t>At ART initiation, 87.5% of individuals adhere to ART and become virally suppressed.</w:t>
            </w:r>
          </w:p>
        </w:tc>
        <w:tc>
          <w:tcPr>
            <w:tcW w:w="2268" w:type="dxa"/>
            <w:shd w:val="clear" w:color="auto" w:fill="auto"/>
            <w:tcMar>
              <w:top w:w="100" w:type="dxa"/>
              <w:left w:w="100" w:type="dxa"/>
              <w:bottom w:w="100" w:type="dxa"/>
              <w:right w:w="100" w:type="dxa"/>
            </w:tcMar>
          </w:tcPr>
          <w:p w14:paraId="6D59346D" w14:textId="660C2692" w:rsidR="00260E0F" w:rsidRPr="00EE6BE4" w:rsidRDefault="00260E0F" w:rsidP="00B119AB">
            <w:pPr>
              <w:pStyle w:val="normal0"/>
              <w:spacing w:line="240" w:lineRule="auto"/>
              <w:contextualSpacing w:val="0"/>
              <w:jc w:val="left"/>
              <w:rPr>
                <w:sz w:val="12"/>
                <w:szCs w:val="12"/>
              </w:rPr>
            </w:pPr>
            <w:r w:rsidRPr="00EE6BE4">
              <w:rPr>
                <w:sz w:val="12"/>
                <w:szCs w:val="12"/>
              </w:rPr>
              <w:t>$33.54 per person per year</w:t>
            </w:r>
            <w:r w:rsidR="00F97CD8" w:rsidRPr="00EE6BE4">
              <w:rPr>
                <w:sz w:val="12"/>
                <w:szCs w:val="12"/>
              </w:rPr>
              <w:fldChar w:fldCharType="begin"/>
            </w:r>
            <w:r w:rsidR="0075253B">
              <w:rPr>
                <w:sz w:val="12"/>
                <w:szCs w:val="12"/>
              </w:rPr>
              <w:instrText xml:space="preserve"> ADDIN PAPERS2_CITATIONS &lt;citation&gt;&lt;uuid&gt;D261D43C-91FA-40E2-972E-8BB8421EC426&lt;/uuid&gt;&lt;priority&gt;63&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00F97CD8" w:rsidRPr="00EE6BE4">
              <w:rPr>
                <w:sz w:val="12"/>
                <w:szCs w:val="12"/>
              </w:rPr>
              <w:fldChar w:fldCharType="separate"/>
            </w:r>
            <w:r w:rsidR="00F97CD8" w:rsidRPr="00EE6BE4">
              <w:rPr>
                <w:sz w:val="12"/>
                <w:szCs w:val="12"/>
                <w:lang w:val="en-US"/>
              </w:rPr>
              <w:t>{Sarna:2008tb}</w:t>
            </w:r>
            <w:r w:rsidR="00F97CD8" w:rsidRPr="00EE6BE4">
              <w:rPr>
                <w:sz w:val="12"/>
                <w:szCs w:val="12"/>
              </w:rPr>
              <w:fldChar w:fldCharType="end"/>
            </w:r>
            <w:r w:rsidRPr="00EE6BE4">
              <w:rPr>
                <w:sz w:val="12"/>
                <w:szCs w:val="12"/>
              </w:rPr>
              <w:t>.</w:t>
            </w:r>
          </w:p>
        </w:tc>
      </w:tr>
      <w:tr w:rsidR="00260E0F" w14:paraId="401A98C2" w14:textId="77777777" w:rsidTr="00021165">
        <w:tc>
          <w:tcPr>
            <w:tcW w:w="3402" w:type="dxa"/>
            <w:vMerge w:val="restart"/>
            <w:shd w:val="clear" w:color="auto" w:fill="auto"/>
            <w:tcMar>
              <w:top w:w="100" w:type="dxa"/>
              <w:left w:w="100" w:type="dxa"/>
              <w:bottom w:w="100" w:type="dxa"/>
              <w:right w:w="100" w:type="dxa"/>
            </w:tcMar>
          </w:tcPr>
          <w:p w14:paraId="4F052011" w14:textId="77777777" w:rsidR="00260E0F" w:rsidRPr="008D305E" w:rsidRDefault="00260E0F" w:rsidP="00B119AB">
            <w:pPr>
              <w:pStyle w:val="normal0"/>
              <w:spacing w:line="240" w:lineRule="auto"/>
              <w:contextualSpacing w:val="0"/>
              <w:jc w:val="left"/>
              <w:rPr>
                <w:sz w:val="16"/>
                <w:szCs w:val="16"/>
              </w:rPr>
            </w:pPr>
            <w:r>
              <w:rPr>
                <w:sz w:val="16"/>
                <w:szCs w:val="16"/>
              </w:rPr>
              <w:t>Pre-ART care as a whole.</w:t>
            </w:r>
          </w:p>
        </w:tc>
        <w:tc>
          <w:tcPr>
            <w:tcW w:w="1134" w:type="dxa"/>
            <w:vMerge w:val="restart"/>
            <w:shd w:val="clear" w:color="auto" w:fill="auto"/>
          </w:tcPr>
          <w:p w14:paraId="12AC177A" w14:textId="77777777" w:rsidR="00260E0F" w:rsidRPr="008D305E" w:rsidRDefault="00260E0F" w:rsidP="00B119AB">
            <w:pPr>
              <w:pStyle w:val="normal0"/>
              <w:spacing w:line="240" w:lineRule="auto"/>
              <w:contextualSpacing w:val="0"/>
              <w:jc w:val="left"/>
              <w:rPr>
                <w:sz w:val="16"/>
                <w:szCs w:val="16"/>
              </w:rPr>
            </w:pPr>
            <w:r w:rsidRPr="008D305E">
              <w:rPr>
                <w:i/>
                <w:sz w:val="16"/>
                <w:szCs w:val="16"/>
              </w:rPr>
              <w:t>Sweeping Changes</w:t>
            </w:r>
          </w:p>
        </w:tc>
        <w:tc>
          <w:tcPr>
            <w:tcW w:w="1418" w:type="dxa"/>
            <w:shd w:val="clear" w:color="auto" w:fill="674EA7"/>
            <w:tcMar>
              <w:top w:w="100" w:type="dxa"/>
              <w:left w:w="100" w:type="dxa"/>
              <w:bottom w:w="100" w:type="dxa"/>
              <w:right w:w="100" w:type="dxa"/>
            </w:tcMar>
          </w:tcPr>
          <w:p w14:paraId="6F0D5AFD"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Immediate ART</w:t>
            </w:r>
          </w:p>
        </w:tc>
        <w:tc>
          <w:tcPr>
            <w:tcW w:w="6662" w:type="dxa"/>
            <w:gridSpan w:val="2"/>
            <w:shd w:val="clear" w:color="auto" w:fill="auto"/>
            <w:tcMar>
              <w:top w:w="100" w:type="dxa"/>
              <w:left w:w="100" w:type="dxa"/>
              <w:bottom w:w="100" w:type="dxa"/>
              <w:right w:w="100" w:type="dxa"/>
            </w:tcMar>
          </w:tcPr>
          <w:p w14:paraId="6E689A89" w14:textId="77777777" w:rsidR="00260E0F" w:rsidRPr="008D305E" w:rsidRDefault="00260E0F" w:rsidP="00B119AB">
            <w:pPr>
              <w:pStyle w:val="normal0"/>
              <w:spacing w:line="240" w:lineRule="auto"/>
              <w:contextualSpacing w:val="0"/>
              <w:jc w:val="left"/>
              <w:rPr>
                <w:sz w:val="16"/>
                <w:szCs w:val="16"/>
              </w:rPr>
            </w:pPr>
            <w:r w:rsidRPr="008D305E">
              <w:rPr>
                <w:sz w:val="16"/>
                <w:szCs w:val="16"/>
              </w:rPr>
              <w:t>No pre-ART care, all individuals who enter care are treated immediately.</w:t>
            </w:r>
          </w:p>
        </w:tc>
        <w:tc>
          <w:tcPr>
            <w:tcW w:w="2268" w:type="dxa"/>
            <w:shd w:val="clear" w:color="auto" w:fill="auto"/>
            <w:tcMar>
              <w:top w:w="100" w:type="dxa"/>
              <w:left w:w="100" w:type="dxa"/>
              <w:bottom w:w="100" w:type="dxa"/>
              <w:right w:w="100" w:type="dxa"/>
            </w:tcMar>
          </w:tcPr>
          <w:p w14:paraId="3DFD7913" w14:textId="77777777" w:rsidR="00260E0F" w:rsidRPr="00EE6BE4" w:rsidRDefault="00260E0F" w:rsidP="00B119AB">
            <w:pPr>
              <w:pStyle w:val="normal0"/>
              <w:spacing w:line="240" w:lineRule="auto"/>
              <w:contextualSpacing w:val="0"/>
              <w:jc w:val="left"/>
              <w:rPr>
                <w:sz w:val="12"/>
                <w:szCs w:val="12"/>
              </w:rPr>
            </w:pPr>
            <w:r w:rsidRPr="00EE6BE4">
              <w:rPr>
                <w:sz w:val="12"/>
                <w:szCs w:val="12"/>
              </w:rPr>
              <w:t>Only additional costs due to increased usage of ART.</w:t>
            </w:r>
          </w:p>
        </w:tc>
      </w:tr>
      <w:tr w:rsidR="00260E0F" w14:paraId="6CEAE369" w14:textId="77777777" w:rsidTr="00021165">
        <w:tc>
          <w:tcPr>
            <w:tcW w:w="3402" w:type="dxa"/>
            <w:vMerge/>
            <w:shd w:val="clear" w:color="auto" w:fill="auto"/>
            <w:tcMar>
              <w:top w:w="100" w:type="dxa"/>
              <w:left w:w="100" w:type="dxa"/>
              <w:bottom w:w="100" w:type="dxa"/>
              <w:right w:w="100" w:type="dxa"/>
            </w:tcMar>
          </w:tcPr>
          <w:p w14:paraId="57630F8F" w14:textId="77777777" w:rsidR="00260E0F" w:rsidRDefault="00260E0F" w:rsidP="00B119AB">
            <w:pPr>
              <w:pStyle w:val="normal0"/>
              <w:spacing w:line="240" w:lineRule="auto"/>
              <w:contextualSpacing w:val="0"/>
              <w:jc w:val="left"/>
            </w:pPr>
          </w:p>
        </w:tc>
        <w:tc>
          <w:tcPr>
            <w:tcW w:w="1134" w:type="dxa"/>
            <w:vMerge/>
            <w:shd w:val="clear" w:color="auto" w:fill="auto"/>
          </w:tcPr>
          <w:p w14:paraId="0E58CCED" w14:textId="77777777" w:rsidR="00260E0F" w:rsidRDefault="00260E0F" w:rsidP="00B119AB">
            <w:pPr>
              <w:pStyle w:val="normal0"/>
              <w:spacing w:line="240" w:lineRule="auto"/>
              <w:contextualSpacing w:val="0"/>
              <w:jc w:val="left"/>
            </w:pPr>
          </w:p>
        </w:tc>
        <w:tc>
          <w:tcPr>
            <w:tcW w:w="1418" w:type="dxa"/>
            <w:shd w:val="clear" w:color="auto" w:fill="8E7CC3"/>
            <w:tcMar>
              <w:top w:w="100" w:type="dxa"/>
              <w:left w:w="100" w:type="dxa"/>
              <w:bottom w:w="100" w:type="dxa"/>
              <w:right w:w="100" w:type="dxa"/>
            </w:tcMar>
          </w:tcPr>
          <w:p w14:paraId="7FBA49C1" w14:textId="77777777" w:rsidR="00260E0F" w:rsidRPr="009C6BD8" w:rsidRDefault="00260E0F" w:rsidP="00B119AB">
            <w:pPr>
              <w:pStyle w:val="normal0"/>
              <w:spacing w:line="240" w:lineRule="auto"/>
              <w:contextualSpacing w:val="0"/>
              <w:jc w:val="left"/>
              <w:rPr>
                <w:sz w:val="16"/>
                <w:szCs w:val="16"/>
              </w:rPr>
            </w:pPr>
            <w:r w:rsidRPr="009C6BD8">
              <w:rPr>
                <w:b/>
                <w:i/>
                <w:sz w:val="16"/>
                <w:szCs w:val="16"/>
              </w:rPr>
              <w:t>Universal Test &amp; Treat</w:t>
            </w:r>
          </w:p>
        </w:tc>
        <w:tc>
          <w:tcPr>
            <w:tcW w:w="3118" w:type="dxa"/>
            <w:shd w:val="clear" w:color="auto" w:fill="auto"/>
            <w:tcMar>
              <w:top w:w="100" w:type="dxa"/>
              <w:left w:w="100" w:type="dxa"/>
              <w:bottom w:w="100" w:type="dxa"/>
              <w:right w:w="100" w:type="dxa"/>
            </w:tcMar>
          </w:tcPr>
          <w:p w14:paraId="28AC7105" w14:textId="452DB77F" w:rsidR="00260E0F" w:rsidRPr="008D305E" w:rsidRDefault="00260E0F" w:rsidP="00B119AB">
            <w:pPr>
              <w:pStyle w:val="normal0"/>
              <w:spacing w:line="240" w:lineRule="auto"/>
              <w:contextualSpacing w:val="0"/>
              <w:jc w:val="left"/>
              <w:rPr>
                <w:sz w:val="16"/>
                <w:szCs w:val="16"/>
              </w:rPr>
            </w:pPr>
            <w:commentRangeStart w:id="80"/>
            <w:r w:rsidRPr="008D305E">
              <w:rPr>
                <w:sz w:val="16"/>
                <w:szCs w:val="16"/>
              </w:rPr>
              <w:t>Immediate ART &amp; HBCT</w:t>
            </w:r>
            <w:commentRangeEnd w:id="80"/>
            <w:r>
              <w:rPr>
                <w:rStyle w:val="CommentReference"/>
              </w:rPr>
              <w:commentReference w:id="80"/>
            </w:r>
            <w:r w:rsidR="008403D4">
              <w:rPr>
                <w:sz w:val="16"/>
                <w:szCs w:val="16"/>
              </w:rPr>
              <w:t xml:space="preserve"> </w:t>
            </w:r>
            <w:commentRangeStart w:id="81"/>
            <w:r w:rsidR="008403D4">
              <w:rPr>
                <w:sz w:val="16"/>
                <w:szCs w:val="16"/>
              </w:rPr>
              <w:t>(every four years, 90% coverage. 5.4% linked if had not previously been diagnosed, else 25%).</w:t>
            </w:r>
            <w:commentRangeEnd w:id="81"/>
            <w:r w:rsidR="00341091">
              <w:rPr>
                <w:rStyle w:val="CommentReference"/>
              </w:rPr>
              <w:commentReference w:id="81"/>
            </w:r>
          </w:p>
        </w:tc>
        <w:tc>
          <w:tcPr>
            <w:tcW w:w="3544" w:type="dxa"/>
            <w:shd w:val="clear" w:color="auto" w:fill="auto"/>
            <w:tcMar>
              <w:top w:w="100" w:type="dxa"/>
              <w:left w:w="100" w:type="dxa"/>
              <w:bottom w:w="100" w:type="dxa"/>
              <w:right w:w="100" w:type="dxa"/>
            </w:tcMar>
          </w:tcPr>
          <w:p w14:paraId="7A7882B0" w14:textId="06F1B05D" w:rsidR="00260E0F" w:rsidRPr="008D305E" w:rsidRDefault="00260E0F" w:rsidP="00B119AB">
            <w:pPr>
              <w:pStyle w:val="normal0"/>
              <w:spacing w:line="240" w:lineRule="auto"/>
              <w:contextualSpacing w:val="0"/>
              <w:jc w:val="left"/>
              <w:rPr>
                <w:sz w:val="16"/>
                <w:szCs w:val="16"/>
              </w:rPr>
            </w:pPr>
            <w:r w:rsidRPr="008D305E">
              <w:rPr>
                <w:sz w:val="16"/>
                <w:szCs w:val="16"/>
              </w:rPr>
              <w:t>Immediate ART &amp; HBCT</w:t>
            </w:r>
            <w:r w:rsidR="0063026B">
              <w:rPr>
                <w:sz w:val="16"/>
                <w:szCs w:val="16"/>
              </w:rPr>
              <w:t xml:space="preserve"> (every four years, 90% coverage. 5.4% linked if had not previously been diagnosed, else 25%)</w:t>
            </w:r>
            <w:commentRangeStart w:id="82"/>
            <w:r w:rsidRPr="008D305E">
              <w:rPr>
                <w:sz w:val="16"/>
                <w:szCs w:val="16"/>
              </w:rPr>
              <w:t xml:space="preserve">, </w:t>
            </w:r>
            <w:commentRangeStart w:id="83"/>
            <w:r w:rsidRPr="008D305E">
              <w:rPr>
                <w:sz w:val="16"/>
                <w:szCs w:val="16"/>
              </w:rPr>
              <w:t>but 20% fail to start ART and 20% fail to link to ART</w:t>
            </w:r>
            <w:commentRangeEnd w:id="83"/>
            <w:r>
              <w:rPr>
                <w:rStyle w:val="CommentReference"/>
              </w:rPr>
              <w:commentReference w:id="83"/>
            </w:r>
            <w:commentRangeEnd w:id="82"/>
            <w:r w:rsidR="0063026B">
              <w:rPr>
                <w:rStyle w:val="CommentReference"/>
              </w:rPr>
              <w:commentReference w:id="82"/>
            </w:r>
          </w:p>
        </w:tc>
        <w:tc>
          <w:tcPr>
            <w:tcW w:w="2268" w:type="dxa"/>
            <w:shd w:val="clear" w:color="auto" w:fill="auto"/>
            <w:tcMar>
              <w:top w:w="100" w:type="dxa"/>
              <w:left w:w="100" w:type="dxa"/>
              <w:bottom w:w="100" w:type="dxa"/>
              <w:right w:w="100" w:type="dxa"/>
            </w:tcMar>
          </w:tcPr>
          <w:p w14:paraId="7C3A8AC7" w14:textId="439A4958" w:rsidR="00260E0F" w:rsidRPr="00EE6BE4" w:rsidRDefault="005561CF" w:rsidP="00B119AB">
            <w:pPr>
              <w:pStyle w:val="normal0"/>
              <w:spacing w:line="240" w:lineRule="auto"/>
              <w:contextualSpacing w:val="0"/>
              <w:jc w:val="left"/>
              <w:rPr>
                <w:sz w:val="12"/>
                <w:szCs w:val="12"/>
              </w:rPr>
            </w:pPr>
            <w:r w:rsidRPr="00EE6BE4">
              <w:rPr>
                <w:sz w:val="12"/>
                <w:szCs w:val="12"/>
              </w:rPr>
              <w:t>$18 per HBCT person tested ($8 home-visit [</w:t>
            </w:r>
            <w:r w:rsidRPr="00EE6BE4">
              <w:rPr>
                <w:i/>
                <w:sz w:val="12"/>
                <w:szCs w:val="12"/>
              </w:rPr>
              <w:t>Barnabas unpublished</w:t>
            </w:r>
            <w:r w:rsidRPr="00EE6BE4">
              <w:rPr>
                <w:sz w:val="12"/>
                <w:szCs w:val="12"/>
              </w:rPr>
              <w:t>] + $10 rapid HIV-test</w:t>
            </w:r>
            <w:r w:rsidRPr="00EE6BE4">
              <w:rPr>
                <w:sz w:val="12"/>
                <w:szCs w:val="12"/>
              </w:rPr>
              <w:fldChar w:fldCharType="begin"/>
            </w:r>
            <w:r w:rsidR="0075253B">
              <w:rPr>
                <w:sz w:val="12"/>
                <w:szCs w:val="12"/>
              </w:rPr>
              <w:instrText xml:space="preserve"> ADDIN PAPERS2_CITATIONS &lt;citation&gt;&lt;uuid&gt;82F1281C-4E5F-4995-8DE4-C76B18874BD5&lt;/uuid&gt;&lt;priority&gt;64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EE6BE4">
              <w:rPr>
                <w:sz w:val="12"/>
                <w:szCs w:val="12"/>
              </w:rPr>
              <w:fldChar w:fldCharType="separate"/>
            </w:r>
            <w:r w:rsidRPr="00EE6BE4">
              <w:rPr>
                <w:sz w:val="12"/>
                <w:szCs w:val="12"/>
                <w:lang w:val="en-US"/>
              </w:rPr>
              <w:t>{Wright:2004jd}</w:t>
            </w:r>
            <w:r w:rsidRPr="00EE6BE4">
              <w:rPr>
                <w:sz w:val="12"/>
                <w:szCs w:val="12"/>
              </w:rPr>
              <w:fldChar w:fldCharType="end"/>
            </w:r>
            <w:r w:rsidRPr="00EE6BE4">
              <w:rPr>
                <w:sz w:val="12"/>
                <w:szCs w:val="12"/>
              </w:rPr>
              <w:t>).</w:t>
            </w:r>
          </w:p>
        </w:tc>
      </w:tr>
    </w:tbl>
    <w:p w14:paraId="768DA453" w14:textId="77777777" w:rsidR="00C07325" w:rsidRDefault="00B7495C">
      <w:pPr>
        <w:pStyle w:val="Subtitle"/>
        <w:contextualSpacing w:val="0"/>
      </w:pPr>
      <w:r>
        <w:rPr>
          <w:noProof/>
          <w:lang w:val="en-US"/>
        </w:rPr>
        <mc:AlternateContent>
          <mc:Choice Requires="wps">
            <w:drawing>
              <wp:anchor distT="0" distB="0" distL="114300" distR="114300" simplePos="0" relativeHeight="251664384" behindDoc="0" locked="0" layoutInCell="1" allowOverlap="1" wp14:anchorId="29C864BE" wp14:editId="34D29114">
                <wp:simplePos x="0" y="0"/>
                <wp:positionH relativeFrom="column">
                  <wp:posOffset>-114300</wp:posOffset>
                </wp:positionH>
                <wp:positionV relativeFrom="paragraph">
                  <wp:posOffset>14605</wp:posOffset>
                </wp:positionV>
                <wp:extent cx="5829300" cy="228600"/>
                <wp:effectExtent l="0" t="0" r="0" b="0"/>
                <wp:wrapThrough wrapText="bothSides">
                  <wp:wrapPolygon edited="0">
                    <wp:start x="94" y="0"/>
                    <wp:lineTo x="94" y="19200"/>
                    <wp:lineTo x="21365" y="19200"/>
                    <wp:lineTo x="21365" y="0"/>
                    <wp:lineTo x="94" y="0"/>
                  </wp:wrapPolygon>
                </wp:wrapThrough>
                <wp:docPr id="12" name="Text Box 12"/>
                <wp:cNvGraphicFramePr/>
                <a:graphic xmlns:a="http://schemas.openxmlformats.org/drawingml/2006/main">
                  <a:graphicData uri="http://schemas.microsoft.com/office/word/2010/wordprocessingShape">
                    <wps:wsp>
                      <wps:cNvSpPr txBox="1"/>
                      <wps:spPr>
                        <a:xfrm>
                          <a:off x="0" y="0"/>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44721B" w14:textId="77777777" w:rsidR="00AB0E2B" w:rsidRPr="00B7495C" w:rsidRDefault="00AB0E2B"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9" type="#_x0000_t202" style="position:absolute;left:0;text-align:left;margin-left:-8.95pt;margin-top:1.15pt;width:459pt;height:1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" filled="f" stroked="f">
                <v:textbox>
                  <w:txbxContent>
                    <w:p w14:paraId="0044721B" w14:textId="77777777" w:rsidR="0055480B" w:rsidRPr="00B7495C" w:rsidRDefault="0055480B" w:rsidP="00B7495C">
                      <w:pPr>
                        <w:rPr>
                          <w:rFonts w:ascii="Trebuchet MS" w:hAnsi="Trebuchet MS"/>
                          <w:sz w:val="16"/>
                          <w:szCs w:val="16"/>
                        </w:rPr>
                      </w:pPr>
                      <w:r w:rsidRPr="00B7495C">
                        <w:rPr>
                          <w:rFonts w:ascii="Trebuchet MS" w:hAnsi="Trebuchet MS"/>
                          <w:sz w:val="16"/>
                          <w:szCs w:val="16"/>
                        </w:rPr>
                        <w:t>Table 1. Summary of interventions applied from 2010 to 2030.</w:t>
                      </w:r>
                    </w:p>
                  </w:txbxContent>
                </v:textbox>
                <w10:wrap type="through"/>
              </v:shape>
            </w:pict>
          </mc:Fallback>
        </mc:AlternateContent>
      </w:r>
    </w:p>
    <w:p w14:paraId="4A2CC342" w14:textId="77777777" w:rsidR="00260E0F" w:rsidRDefault="00260E0F">
      <w:pPr>
        <w:sectPr w:rsidR="00260E0F" w:rsidSect="00F40A60">
          <w:pgSz w:w="16838" w:h="11906" w:orient="landscape"/>
          <w:pgMar w:top="284" w:right="1440" w:bottom="284" w:left="1440" w:header="720" w:footer="720" w:gutter="0"/>
          <w:cols w:space="720"/>
        </w:sectPr>
      </w:pPr>
      <w:bookmarkStart w:id="84" w:name="h.y4wfwt853tej" w:colFirst="0" w:colLast="0"/>
      <w:bookmarkStart w:id="85" w:name="h.t1c7wugpot58" w:colFirst="0" w:colLast="0"/>
      <w:bookmarkEnd w:id="84"/>
      <w:bookmarkEnd w:id="85"/>
    </w:p>
    <w:p w14:paraId="3DC902CD" w14:textId="31A67485" w:rsidR="00E21A23" w:rsidRDefault="00E21A23">
      <w:pPr>
        <w:rPr>
          <w:sz w:val="26"/>
        </w:rPr>
      </w:pPr>
    </w:p>
    <w:p w14:paraId="637D57EC" w14:textId="77777777" w:rsidR="005F5B67" w:rsidRDefault="0004446E" w:rsidP="005B464A">
      <w:pPr>
        <w:pStyle w:val="Heading1"/>
        <w:contextualSpacing w:val="0"/>
        <w:rPr>
          <w:ins w:id="86" w:author="Tim Hallett" w:date="2015-01-07T12:42:00Z"/>
          <w:i/>
        </w:rPr>
      </w:pPr>
      <w:r>
        <w:t xml:space="preserve">Results </w:t>
      </w:r>
      <w:r>
        <w:rPr>
          <w:i/>
        </w:rPr>
        <w:t>(1000 words)</w:t>
      </w:r>
    </w:p>
    <w:p w14:paraId="5AA2F6B0" w14:textId="77777777" w:rsidR="00181EEC" w:rsidRDefault="00181EEC" w:rsidP="00784AEC">
      <w:pPr>
        <w:pStyle w:val="normal0"/>
        <w:rPr>
          <w:ins w:id="87" w:author="Tim Hallett" w:date="2015-01-07T12:42:00Z"/>
        </w:rPr>
      </w:pPr>
    </w:p>
    <w:p w14:paraId="5062C897" w14:textId="62FD389C" w:rsidR="00181EEC" w:rsidRPr="00784AEC" w:rsidRDefault="00181EEC" w:rsidP="00784AEC">
      <w:pPr>
        <w:pStyle w:val="normal0"/>
        <w:rPr>
          <w:i/>
        </w:rPr>
      </w:pPr>
      <w:proofErr w:type="gramStart"/>
      <w:ins w:id="88" w:author="Tim Hallett" w:date="2015-01-07T12:42:00Z">
        <w:r w:rsidRPr="00784AEC">
          <w:rPr>
            <w:i/>
          </w:rPr>
          <w:t>Current Sources of Health Losses.</w:t>
        </w:r>
      </w:ins>
      <w:proofErr w:type="gramEnd"/>
    </w:p>
    <w:p w14:paraId="78B63234" w14:textId="346CF4F2" w:rsidR="00906DB9" w:rsidRPr="005F5B67" w:rsidRDefault="00C376C4" w:rsidP="00906DB9">
      <w:pPr>
        <w:pStyle w:val="normal0"/>
        <w:ind w:firstLine="361"/>
      </w:pPr>
      <w:ins w:id="89" w:author="Tim Hallett" w:date="2015-01-07T12:35:00Z">
        <w:r>
          <w:t>We</w:t>
        </w:r>
      </w:ins>
      <w:r w:rsidR="00906DB9">
        <w:t xml:space="preserve"> ran the model in the absence of any interventions to define a baseline scenario.</w:t>
      </w:r>
      <w:r w:rsidR="002D4305">
        <w:t xml:space="preserve"> At baseline, the only route into the HIV care system is via testing through VCT or PICT.</w:t>
      </w:r>
    </w:p>
    <w:p w14:paraId="00B0DD92" w14:textId="77777777" w:rsidR="00832B1B" w:rsidRPr="00FF060A" w:rsidRDefault="00832B1B" w:rsidP="00FF060A">
      <w:pPr>
        <w:pStyle w:val="normal0"/>
        <w:rPr>
          <w:b/>
          <w:i/>
        </w:rPr>
      </w:pPr>
    </w:p>
    <w:p w14:paraId="1C30D414" w14:textId="1FAE1F55" w:rsidR="005F5B67" w:rsidRDefault="00C376C4" w:rsidP="00CA15E4">
      <w:pPr>
        <w:pStyle w:val="normal0"/>
        <w:ind w:firstLine="720"/>
      </w:pPr>
      <w:ins w:id="90" w:author="Tim Hallett" w:date="2015-01-07T12:35:00Z">
        <w:r>
          <w:t>W</w:t>
        </w:r>
      </w:ins>
      <w:r w:rsidR="000A5E0A">
        <w:t xml:space="preserve">e assessed the outcomes of patients from the viewpoint </w:t>
      </w:r>
      <w:r w:rsidR="00A961A6">
        <w:t xml:space="preserve">of </w:t>
      </w:r>
      <w:r w:rsidR="000A5E0A">
        <w:t>the clinic and the community.</w:t>
      </w:r>
      <w:r w:rsidR="00A961A6">
        <w:t xml:space="preserve"> The view of the clinic, considers the care experience of all individuals initiating ART; whereas, the community view considers the care experience of all individuals who suffered an HIV-related death regardless of their state of engagement with care.</w:t>
      </w:r>
      <w:r w:rsidR="000A5E0A">
        <w:t xml:space="preserve"> </w:t>
      </w:r>
      <w:r w:rsidR="004A75A5">
        <w:t>F</w:t>
      </w:r>
      <w:r w:rsidR="00CA15E4">
        <w:t xml:space="preserve">rom figure 2, if we </w:t>
      </w:r>
      <w:r w:rsidR="00434293">
        <w:t>look from the viewpoint of the clinic</w:t>
      </w:r>
      <w:r w:rsidR="00CA15E4">
        <w:t xml:space="preserve">, where we </w:t>
      </w:r>
      <w:r w:rsidR="00434293">
        <w:t xml:space="preserve">examine </w:t>
      </w:r>
      <w:r w:rsidR="00CA15E4">
        <w:t xml:space="preserve">the </w:t>
      </w:r>
      <w:r w:rsidR="00AD2A29">
        <w:t xml:space="preserve">history of care </w:t>
      </w:r>
      <w:r w:rsidR="00CA15E4">
        <w:t xml:space="preserve">engagement </w:t>
      </w:r>
      <w:r w:rsidR="00AD2A29">
        <w:t xml:space="preserve">among individuals initiating ART </w:t>
      </w:r>
      <w:r w:rsidR="00CA15E4">
        <w:t xml:space="preserve">between </w:t>
      </w:r>
      <w:r w:rsidR="00B6198D">
        <w:t>2010 and 2030, we see that 44</w:t>
      </w:r>
      <w:r w:rsidR="00CA15E4">
        <w:t>% of patients that engage with the clinic are retained until t</w:t>
      </w:r>
      <w:r w:rsidR="00B6198D">
        <w:t>hey initiate ART. However, 41</w:t>
      </w:r>
      <w:r w:rsidR="00CA15E4">
        <w:t xml:space="preserve">% of </w:t>
      </w:r>
      <w:ins w:id="91" w:author="Tim Hallett" w:date="2015-01-07T12:37:00Z">
        <w:r w:rsidR="00741DE2">
          <w:t xml:space="preserve">the </w:t>
        </w:r>
      </w:ins>
      <w:ins w:id="92" w:author="Tim Hallett" w:date="2015-01-07T12:38:00Z">
        <w:r w:rsidR="00DA48FC">
          <w:t>deceased persons</w:t>
        </w:r>
      </w:ins>
      <w:ins w:id="93" w:author="Tim Hallett" w:date="2015-01-07T12:37:00Z">
        <w:r w:rsidR="00741DE2">
          <w:t xml:space="preserve"> were</w:t>
        </w:r>
      </w:ins>
      <w:r w:rsidR="00CA15E4">
        <w:t xml:space="preserve"> eligible at first contact with the clinic and are initiated onto ART immediately.</w:t>
      </w:r>
      <w:r w:rsidR="00A54E32">
        <w:t xml:space="preserve"> </w:t>
      </w:r>
      <w:commentRangeStart w:id="94"/>
      <w:proofErr w:type="gramStart"/>
      <w:r w:rsidR="00A54E32">
        <w:t>Among</w:t>
      </w:r>
      <w:commentRangeStart w:id="95"/>
      <w:r w:rsidR="00A54E32">
        <w:t xml:space="preserve"> </w:t>
      </w:r>
      <w:commentRangeEnd w:id="95"/>
      <w:ins w:id="96" w:author="Tim Hallett" w:date="2015-01-07T12:38:00Z">
        <w:r w:rsidR="00DA48FC">
          <w:t xml:space="preserve"> deceased</w:t>
        </w:r>
        <w:proofErr w:type="gramEnd"/>
        <w:r w:rsidR="00DA48FC">
          <w:t xml:space="preserve"> persons </w:t>
        </w:r>
      </w:ins>
      <w:r w:rsidR="00741DE2">
        <w:rPr>
          <w:rStyle w:val="CommentReference"/>
        </w:rPr>
        <w:commentReference w:id="95"/>
      </w:r>
      <w:commentRangeEnd w:id="94"/>
      <w:r w:rsidR="006E641A">
        <w:rPr>
          <w:rStyle w:val="CommentReference"/>
        </w:rPr>
        <w:commentReference w:id="94"/>
      </w:r>
      <w:r w:rsidR="00A54E32">
        <w:t xml:space="preserve">that </w:t>
      </w:r>
      <w:ins w:id="97" w:author="Tim Hallett" w:date="2015-01-07T12:38:00Z">
        <w:r w:rsidR="00DA48FC">
          <w:t xml:space="preserve">had </w:t>
        </w:r>
      </w:ins>
      <w:r w:rsidR="00A54E32">
        <w:t>engage</w:t>
      </w:r>
      <w:ins w:id="98" w:author="Tim Hallett" w:date="2015-01-07T12:38:00Z">
        <w:r w:rsidR="00DA48FC">
          <w:t>d</w:t>
        </w:r>
      </w:ins>
      <w:r w:rsidR="00A54E32">
        <w:t xml:space="preserve"> with pre-ART care, are lost to follow-up </w:t>
      </w:r>
      <w:r w:rsidR="00475FFF">
        <w:t xml:space="preserve">but </w:t>
      </w:r>
      <w:r w:rsidR="00A54E32">
        <w:t xml:space="preserve">subsequently re-engage with care, &lt;1% are not eligible for treatment at return to pre-ART </w:t>
      </w:r>
      <w:commentRangeStart w:id="99"/>
      <w:r w:rsidR="00A54E32">
        <w:t>care</w:t>
      </w:r>
      <w:commentRangeEnd w:id="99"/>
      <w:r w:rsidR="00DA48FC">
        <w:rPr>
          <w:rStyle w:val="CommentReference"/>
        </w:rPr>
        <w:commentReference w:id="99"/>
      </w:r>
      <w:r w:rsidR="00A54E32">
        <w:t>.</w:t>
      </w:r>
    </w:p>
    <w:p w14:paraId="1844B2ED" w14:textId="77777777" w:rsidR="007A51FF" w:rsidRDefault="007A51FF" w:rsidP="00CA15E4">
      <w:pPr>
        <w:pStyle w:val="normal0"/>
        <w:ind w:firstLine="720"/>
      </w:pPr>
    </w:p>
    <w:p w14:paraId="362671C7" w14:textId="44AEC33F" w:rsidR="00BF66CB" w:rsidRDefault="00773AEC" w:rsidP="00BF66CB">
      <w:pPr>
        <w:pStyle w:val="normal0"/>
        <w:ind w:firstLine="720"/>
      </w:pPr>
      <w:r>
        <w:rPr>
          <w:noProof/>
          <w:lang w:val="en-US"/>
        </w:rPr>
        <mc:AlternateContent>
          <mc:Choice Requires="wpg">
            <w:drawing>
              <wp:anchor distT="0" distB="0" distL="114300" distR="114300" simplePos="0" relativeHeight="251679744" behindDoc="0" locked="0" layoutInCell="1" allowOverlap="1" wp14:anchorId="7F851655" wp14:editId="0BC2312B">
                <wp:simplePos x="0" y="0"/>
                <wp:positionH relativeFrom="column">
                  <wp:posOffset>-114300</wp:posOffset>
                </wp:positionH>
                <wp:positionV relativeFrom="paragraph">
                  <wp:posOffset>1083945</wp:posOffset>
                </wp:positionV>
                <wp:extent cx="5829300" cy="3044825"/>
                <wp:effectExtent l="0" t="25400" r="0" b="3175"/>
                <wp:wrapThrough wrapText="bothSides">
                  <wp:wrapPolygon edited="0">
                    <wp:start x="0" y="-180"/>
                    <wp:lineTo x="0" y="20001"/>
                    <wp:lineTo x="94" y="21442"/>
                    <wp:lineTo x="21365" y="21442"/>
                    <wp:lineTo x="21459" y="-180"/>
                    <wp:lineTo x="0" y="-180"/>
                  </wp:wrapPolygon>
                </wp:wrapThrough>
                <wp:docPr id="9" name="Group 9"/>
                <wp:cNvGraphicFramePr/>
                <a:graphic xmlns:a="http://schemas.openxmlformats.org/drawingml/2006/main">
                  <a:graphicData uri="http://schemas.microsoft.com/office/word/2010/wordprocessingGroup">
                    <wpg:wgp>
                      <wpg:cNvGrpSpPr/>
                      <wpg:grpSpPr>
                        <a:xfrm>
                          <a:off x="0" y="0"/>
                          <a:ext cx="5829300" cy="3044825"/>
                          <a:chOff x="0" y="0"/>
                          <a:chExt cx="5829300" cy="3044825"/>
                        </a:xfrm>
                      </wpg:grpSpPr>
                      <wps:wsp>
                        <wps:cNvPr id="8" name="Text Box 8"/>
                        <wps:cNvSpPr txBox="1"/>
                        <wps:spPr>
                          <a:xfrm>
                            <a:off x="0" y="281622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DBB6C5" w14:textId="77777777" w:rsidR="00AB0E2B" w:rsidRPr="00BF66CB" w:rsidRDefault="00AB0E2B"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AB0E2B" w:rsidRDefault="00AB0E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Macintosh HD:Users:jack:Dropbox:DIDE - HIVMC:Treatment Cascade:Paper:Figures:Figure2:Figure2.pd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4130" y="0"/>
                            <a:ext cx="5723255" cy="2800350"/>
                          </a:xfrm>
                          <a:prstGeom prst="rect">
                            <a:avLst/>
                          </a:prstGeom>
                          <a:noFill/>
                          <a:ln w="12700" cmpd="sng">
                            <a:solidFill>
                              <a:schemeClr val="tx1"/>
                            </a:solidFill>
                          </a:ln>
                        </pic:spPr>
                      </pic:pic>
                    </wpg:wgp>
                  </a:graphicData>
                </a:graphic>
              </wp:anchor>
            </w:drawing>
          </mc:Choice>
          <mc:Fallback>
            <w:pict>
              <v:group id="Group 9" o:spid="_x0000_s1030" style="position:absolute;left:0;text-align:left;margin-left:-8.95pt;margin-top:85.35pt;width:459pt;height:239.75pt;z-index:251679744" coordsize="5829300,304482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&#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">
                <v:shapetype id="_x0000_t202" coordsize="21600,21600" o:spt="202" path="m0,0l0,21600,21600,21600,21600,0xe">
                  <v:stroke joinstyle="miter"/>
                  <v:path gradientshapeok="t" o:connecttype="rect"/>
                </v:shapetype>
                <v:shape id="Text Box 8" o:spid="_x0000_s1031" type="#_x0000_t202" style="position:absolute;top:281622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39DBB6C5" w14:textId="77777777" w:rsidR="00D17502" w:rsidRPr="00BF66CB" w:rsidRDefault="00D17502" w:rsidP="00E80833">
                        <w:pPr>
                          <w:pStyle w:val="Subtitle"/>
                          <w:contextualSpacing w:val="0"/>
                        </w:pPr>
                        <w:r>
                          <w:t xml:space="preserve">Figure 2. </w:t>
                        </w:r>
                        <w:proofErr w:type="gramStart"/>
                        <w:r>
                          <w:t>Comparison between the community view and the clinic view of HIV Care.</w:t>
                        </w:r>
                        <w:proofErr w:type="gramEnd"/>
                      </w:p>
                      <w:p w14:paraId="3CFF72B1" w14:textId="77777777" w:rsidR="00D17502" w:rsidRDefault="00D17502"/>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2" type="#_x0000_t75" alt="Macintosh HD:Users:jack:Dropbox:DIDE - HIVMC:Treatment Cascade:Paper:Figures:Figure2:Figure2.pdf" style="position:absolute;left:24130;width:5723255;height:280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0&#10;XY3DAAAA2gAAAA8AAABkcnMvZG93bnJldi54bWxEj09rwkAUxO+C32F5Qm9mo5BaYlYRIaSX1j/t&#10;pbdn9jUJzb4N2W1Mv31XEDwOM/MbJtuOphUD9a6xrGARxSCIS6sbrhR8fuTzFxDOI2tsLZOCP3Kw&#10;3UwnGabaXvlEw9lXIkDYpaig9r5LpXRlTQZdZDvi4H3b3qAPsq+k7vEa4KaVyzh+lgYbDgs1drSv&#10;qfw5/xoFRi786uuSL3Ouju+FtENSvB2UepqNuzUIT6N/hO/tV60ggduVcAPk5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bRdjcMAAADaAAAADwAAAAAAAAAAAAAAAACcAgAA&#10;ZHJzL2Rvd25yZXYueG1sUEsFBgAAAAAEAAQA9wAAAIwDAAAAAA==&#10;" stroked="t" strokecolor="black [3213]" strokeweight="1pt">
                  <v:imagedata r:id="rId13" o:title="Figure2.pdf"/>
                  <v:path arrowok="t"/>
                </v:shape>
                <w10:wrap type="through"/>
              </v:group>
            </w:pict>
          </mc:Fallback>
        </mc:AlternateContent>
      </w:r>
      <w:ins w:id="100" w:author="Tim Hallett" w:date="2015-01-07T12:39:00Z">
        <w:r w:rsidR="007628D2">
          <w:rPr>
            <w:noProof/>
            <w:lang w:val="en-US"/>
          </w:rPr>
          <w:t>In contrast, from the perspective of the whole community,</w:t>
        </w:r>
      </w:ins>
      <w:r w:rsidR="000849D0">
        <w:t xml:space="preserve"> we </w:t>
      </w:r>
      <w:r w:rsidR="007268DB">
        <w:t>see that the major</w:t>
      </w:r>
      <w:r w:rsidR="00B6198D">
        <w:t>ity of HIV-related deaths (57</w:t>
      </w:r>
      <w:r w:rsidR="007268DB">
        <w:t>%) are from individuals who were diagnosed</w:t>
      </w:r>
      <w:r w:rsidR="00E56711">
        <w:t xml:space="preserve"> but failed to start treatment. Among </w:t>
      </w:r>
      <w:r w:rsidR="00F4371A">
        <w:t xml:space="preserve">the &lt;24% of individuals that initiated ART, the majority died after disengaging from ART care, with the remainder </w:t>
      </w:r>
      <w:r w:rsidR="007318FD">
        <w:t>dying as a result of the late initiation of ART (with a CD4 count at initiation of &lt;200 cells/µl) and only a very small proportion dying after initiating ART on-time.</w:t>
      </w:r>
    </w:p>
    <w:p w14:paraId="7BE7C12F" w14:textId="25D8F9DF" w:rsidR="00181EEC" w:rsidRPr="00181EEC" w:rsidRDefault="00181EEC" w:rsidP="00517DDF">
      <w:pPr>
        <w:pStyle w:val="normal0"/>
        <w:rPr>
          <w:ins w:id="101" w:author="Tim Hallett" w:date="2015-01-07T12:42:00Z"/>
          <w:i/>
        </w:rPr>
      </w:pPr>
    </w:p>
    <w:p w14:paraId="04EB212A" w14:textId="0EFF6F95" w:rsidR="00181EEC" w:rsidRPr="00517DDF" w:rsidRDefault="00181EEC" w:rsidP="00517DDF">
      <w:pPr>
        <w:pStyle w:val="normal0"/>
        <w:rPr>
          <w:i/>
        </w:rPr>
      </w:pPr>
      <w:ins w:id="102" w:author="Tim Hallett" w:date="2015-01-07T12:42:00Z">
        <w:r w:rsidRPr="00517DDF">
          <w:rPr>
            <w:i/>
          </w:rPr>
          <w:t>The Impact of Isolated Interventions</w:t>
        </w:r>
      </w:ins>
    </w:p>
    <w:p w14:paraId="4B63E9C0" w14:textId="48CECDF5" w:rsidR="000743C3" w:rsidRDefault="008C3ADF" w:rsidP="00E757ED">
      <w:pPr>
        <w:pStyle w:val="normal0"/>
        <w:ind w:firstLine="720"/>
        <w:rPr>
          <w:ins w:id="103" w:author="Tim Hallett" w:date="2015-01-07T12:44:00Z"/>
        </w:rPr>
      </w:pPr>
      <w:ins w:id="104" w:author="Tim Hallett" w:date="2015-01-07T12:43:00Z">
        <w:r>
          <w:t>W</w:t>
        </w:r>
      </w:ins>
      <w:r w:rsidR="009A799E">
        <w:t>e applied each of our 12 interventions in turn and assessed the impact on DALYs averted, compared to baseline, and the additional cost of care, compared to baseline, between 2010 and 2030 (figure 3).</w:t>
      </w:r>
      <w:r w:rsidR="00E757ED">
        <w:rPr>
          <w:noProof/>
          <w:lang w:val="en-US"/>
        </w:rPr>
        <w:t xml:space="preserve"> </w:t>
      </w:r>
      <w:r w:rsidR="00BA6022">
        <w:t>Universal Test and Treat is by far t</w:t>
      </w:r>
      <w:r w:rsidR="00077847">
        <w:t>he most impactful intervention (5,587,234 DALYs averted between 2010 and 2030)</w:t>
      </w:r>
      <w:r w:rsidR="00BA6022">
        <w:t>, as this intervention does away with pre-ART care completely</w:t>
      </w:r>
      <w:r w:rsidR="008C5FE3">
        <w:t>,</w:t>
      </w:r>
      <w:r w:rsidR="00BA6022">
        <w:t xml:space="preserve"> initiating all HIV-positive individuals onto ART immediately and actively seeking infected individuals through HBCT.</w:t>
      </w:r>
      <w:r w:rsidR="0050562A">
        <w:t xml:space="preserve"> </w:t>
      </w:r>
      <w:r w:rsidR="00716EFA">
        <w:t>The second most impactful intervention is Immediate ART</w:t>
      </w:r>
      <w:r w:rsidR="00461FC2">
        <w:t xml:space="preserve"> (3,616,936 DALYs averted)</w:t>
      </w:r>
      <w:r w:rsidR="00E14801">
        <w:t>, followed by HBCT with POC CD4 testing</w:t>
      </w:r>
      <w:r w:rsidR="00461FC2">
        <w:t xml:space="preserve"> (3,534,967 DALYs averted)</w:t>
      </w:r>
      <w:r w:rsidR="00E14801">
        <w:t xml:space="preserve">. These three interventions </w:t>
      </w:r>
      <w:r w:rsidR="007B4ADA">
        <w:t>actively seek individuals and in the case of Immediate ART and Universal Test and Treat, remove pre-ART care completely.</w:t>
      </w:r>
    </w:p>
    <w:p w14:paraId="530B4C02" w14:textId="355DA4D7" w:rsidR="0050562A" w:rsidRDefault="0050562A" w:rsidP="00E757ED">
      <w:pPr>
        <w:pStyle w:val="normal0"/>
        <w:ind w:firstLine="720"/>
      </w:pPr>
      <w:r>
        <w:t xml:space="preserve">The remaining </w:t>
      </w:r>
      <w:ins w:id="105" w:author="Ellen McRobie" w:date="2015-01-06T10:32:00Z">
        <w:r w:rsidR="005A49AF">
          <w:t xml:space="preserve">single </w:t>
        </w:r>
      </w:ins>
      <w:r>
        <w:t>interventions</w:t>
      </w:r>
      <w:r w:rsidR="00D5677F">
        <w:t xml:space="preserve"> are less impactful but highlight important issues in the dynamics of HIV care. For instance, the ART Outreach and Adherence interventions are not </w:t>
      </w:r>
      <w:ins w:id="106" w:author="Tim Hallett" w:date="2015-01-07T12:44:00Z">
        <w:r w:rsidR="000743C3">
          <w:t xml:space="preserve">highly </w:t>
        </w:r>
      </w:ins>
      <w:r w:rsidR="00D5677F">
        <w:t>impactful</w:t>
      </w:r>
      <w:r w:rsidR="00D731D9">
        <w:t xml:space="preserve"> (744,915 and 697,265 DALYs averted, respectively)</w:t>
      </w:r>
      <w:r w:rsidR="00D5677F">
        <w:t xml:space="preserve"> due to weaknesses in care </w:t>
      </w:r>
      <w:r w:rsidR="008963DB">
        <w:t>upstream,</w:t>
      </w:r>
      <w:r w:rsidR="00D5677F">
        <w:t xml:space="preserve"> many individuals never initiate ART (&gt;75% of all HIV-related deaths between 2010 and 2030).</w:t>
      </w:r>
      <w:r w:rsidR="00BB0E0E">
        <w:t xml:space="preserve"> </w:t>
      </w:r>
    </w:p>
    <w:p w14:paraId="736FB9B9" w14:textId="77777777" w:rsidR="00BB0E0E" w:rsidRDefault="00BB0E0E" w:rsidP="00FF060A">
      <w:pPr>
        <w:pStyle w:val="normal0"/>
      </w:pPr>
    </w:p>
    <w:p w14:paraId="2034D59C" w14:textId="18F04C18" w:rsidR="00F542BC" w:rsidRDefault="00BB0E0E" w:rsidP="00FF060A">
      <w:pPr>
        <w:pStyle w:val="normal0"/>
      </w:pPr>
      <w:r>
        <w:tab/>
      </w:r>
      <w:ins w:id="107" w:author="Tim Hallett" w:date="2015-01-07T12:46:00Z">
        <w:r w:rsidR="00147C94">
          <w:t>Among the testing interventions,</w:t>
        </w:r>
      </w:ins>
      <w:r w:rsidR="007125CC">
        <w:t xml:space="preserve"> the maximum impact scenario of HBCT is much more impactful than the VCT intervention</w:t>
      </w:r>
      <w:r w:rsidR="003A6AD8">
        <w:t xml:space="preserve"> (1,882,403 and</w:t>
      </w:r>
      <w:r w:rsidR="008C5FE3">
        <w:t xml:space="preserve"> 615,857 DALYs averted, respecti</w:t>
      </w:r>
      <w:r w:rsidR="003A6AD8">
        <w:t>vely)</w:t>
      </w:r>
      <w:r w:rsidR="007125CC">
        <w:t>; however, the realistic scenario of the HBCT intervention (imperfect linkage to care) highlights the importance of linkage after HBCT as this is less impactful than the maximum impact VCT intervention</w:t>
      </w:r>
      <w:r w:rsidR="003A6AD8">
        <w:t xml:space="preserve"> (</w:t>
      </w:r>
      <w:r w:rsidR="006C7A41">
        <w:t>431,574 and 615,857 DALYs averted, respectively)</w:t>
      </w:r>
      <w:r w:rsidR="007125CC">
        <w:t>.</w:t>
      </w:r>
      <w:r w:rsidR="009C4A17">
        <w:t xml:space="preserve"> </w:t>
      </w:r>
      <w:r w:rsidR="00F542BC">
        <w:t>Yet, both scenarios of the HBCT intervention are more than twice as expensive to implement than the VCT intervention</w:t>
      </w:r>
      <w:r w:rsidR="004D0BCA">
        <w:t xml:space="preserve"> ($2.62b, $2.06b and $898.44m (2013 USD), respectively)</w:t>
      </w:r>
      <w:r w:rsidR="00F542BC">
        <w:t>.</w:t>
      </w:r>
    </w:p>
    <w:p w14:paraId="25F38EA0" w14:textId="77777777" w:rsidR="00F542BC" w:rsidRDefault="00F542BC" w:rsidP="00FF060A">
      <w:pPr>
        <w:pStyle w:val="normal0"/>
      </w:pPr>
    </w:p>
    <w:p w14:paraId="0BB35882" w14:textId="77777777" w:rsidR="00BB0E0E" w:rsidRDefault="009C4A17" w:rsidP="00F542BC">
      <w:pPr>
        <w:pStyle w:val="normal0"/>
        <w:ind w:firstLine="720"/>
      </w:pPr>
      <w:r>
        <w:t xml:space="preserve">Among the linkage interventions, HBCT </w:t>
      </w:r>
      <w:r w:rsidR="001D6C96">
        <w:t xml:space="preserve">POC CD4 </w:t>
      </w:r>
      <w:r>
        <w:t>is the most impactful as it combines HBCT with a POC CD4 test to alert HIV-positive individuals of their eligibility for treatment</w:t>
      </w:r>
      <w:r w:rsidR="001D6C96">
        <w:t xml:space="preserve"> (3,534,967 DALYs averted)</w:t>
      </w:r>
      <w:r>
        <w:t>.</w:t>
      </w:r>
      <w:r w:rsidR="00450E1D">
        <w:t xml:space="preserve"> This is the second most expensive intervention due to the cost of POC CD4 test kits and the cost of actively seeking individuals at home</w:t>
      </w:r>
      <w:r w:rsidR="001D6C96">
        <w:t xml:space="preserve"> ($3.13m between 2010 and 2030)</w:t>
      </w:r>
      <w:r w:rsidR="00450E1D">
        <w:t>.</w:t>
      </w:r>
      <w:r w:rsidR="00FA201D">
        <w:t xml:space="preserve"> Interestingly, the VCT POC CD4 intervention averts more DALYs in the twenty-year period th</w:t>
      </w:r>
      <w:r w:rsidR="0077069E">
        <w:t>a</w:t>
      </w:r>
      <w:r w:rsidR="00FA201D">
        <w:t>n the Linkage intervention</w:t>
      </w:r>
      <w:r w:rsidR="002161BE">
        <w:t xml:space="preserve"> (1,434,508 vs. 815,994 DALYs averted)</w:t>
      </w:r>
      <w:r w:rsidR="00FA201D">
        <w:t>. This is due to the VCT POC CD4 intervention providing perfect linkage to care with the addition of a POC CD4 test; this also explains the difference in cost between the two interventions</w:t>
      </w:r>
      <w:r w:rsidR="00EB32B6">
        <w:t xml:space="preserve"> ($527.20m vs. $294.73m)</w:t>
      </w:r>
      <w:r w:rsidR="00FA201D">
        <w:t>.</w:t>
      </w:r>
    </w:p>
    <w:p w14:paraId="7A573888" w14:textId="77777777" w:rsidR="00FA201D" w:rsidRDefault="00FA201D" w:rsidP="00F542BC">
      <w:pPr>
        <w:pStyle w:val="normal0"/>
        <w:ind w:firstLine="720"/>
      </w:pPr>
    </w:p>
    <w:p w14:paraId="2597462F" w14:textId="25915B76" w:rsidR="00A319B9" w:rsidRDefault="00FF1D10" w:rsidP="00E56711">
      <w:pPr>
        <w:pStyle w:val="normal0"/>
        <w:ind w:firstLine="720"/>
        <w:rPr>
          <w:ins w:id="108" w:author="Tim Hallett" w:date="2015-01-07T12:43:00Z"/>
        </w:rPr>
      </w:pPr>
      <w:r>
        <w:t>The pre-ART retention interventions each have quite an impact on averting DALYs.</w:t>
      </w:r>
      <w:r w:rsidR="008B5425">
        <w:t xml:space="preserve"> Of these interventions, the maximum impact scenario of Improved Care, the intervention preventing loss from pre-ART care was most impactful</w:t>
      </w:r>
      <w:r w:rsidR="00805A46">
        <w:t xml:space="preserve"> (1,949,321 DALYs averted)</w:t>
      </w:r>
      <w:r w:rsidR="008B5425">
        <w:t>, followed closely by the maximum impact scenario of the Pre-ART Outreach intervention that re-engages anyone lost from pre-ART care</w:t>
      </w:r>
      <w:r w:rsidR="00805A46">
        <w:t xml:space="preserve"> (1,825,372 DALYs averted)</w:t>
      </w:r>
      <w:r w:rsidR="008B5425">
        <w:t>. Interestingly, the maximum impact Improved Care intervention is only slightly more expensive than the maximum impact Pre-ART Outreach intervention; this is</w:t>
      </w:r>
      <w:ins w:id="109" w:author="Tim Hallett" w:date="2015-01-07T12:59:00Z">
        <w:r w:rsidR="002A1595">
          <w:t xml:space="preserve"> </w:t>
        </w:r>
      </w:ins>
      <w:r w:rsidR="008B5425">
        <w:t>due to the cost of additional testing retaining individuals in pre-ART care incurs</w:t>
      </w:r>
      <w:r w:rsidR="0035786F">
        <w:t xml:space="preserve"> (</w:t>
      </w:r>
      <w:r w:rsidR="00BB3896">
        <w:t>$983.26m vs. $689.03m</w:t>
      </w:r>
      <w:r w:rsidR="0035786F">
        <w:t>)</w:t>
      </w:r>
      <w:r w:rsidR="008B5425">
        <w:t xml:space="preserve">. If we compare the POC CD4 intervention against the VCT POC CD4 intervention, we see that the </w:t>
      </w:r>
      <w:r w:rsidR="009B233A">
        <w:t xml:space="preserve">former </w:t>
      </w:r>
      <w:r w:rsidR="008B5425">
        <w:t xml:space="preserve">is less impactful and also cheaper than the </w:t>
      </w:r>
      <w:r w:rsidR="009B233A">
        <w:t xml:space="preserve">latter </w:t>
      </w:r>
      <w:r w:rsidR="00E543C9">
        <w:t>(1,352,379 DALYs averted at a cost of $498.27m vs. 1,434,508 DALYs averted at a cost of $527.20m)</w:t>
      </w:r>
      <w:r w:rsidR="008B5425">
        <w:t xml:space="preserve">. The reasoning behind this is that the VCT POC CD4 intervention immediately links all individuals testing through VCT and </w:t>
      </w:r>
      <w:r w:rsidR="006C5AAE">
        <w:t>provides them with a POC CD4 test; whereas, the POC CD4 intervention applies only to individuals who have entered pre-ART care. That is, patients that have successfully linked to care.</w:t>
      </w:r>
      <w:r w:rsidR="008170B2">
        <w:t xml:space="preserve"> Thus, without perfect linkage POC CD4 testing involves testing fewer individuals.</w:t>
      </w:r>
      <w:r w:rsidR="00E1353D">
        <w:t xml:space="preserve"> </w:t>
      </w:r>
      <w:r w:rsidR="00AD4F28">
        <w:t>As previously mentioned, the ART retention interventions are not quite so impactful as few individuals ever initiate ART. However, both scenarios of the ART Outreach intervention are more impactful and more expensive (by increasing the total life-years spent on ART)</w:t>
      </w:r>
      <w:r w:rsidR="002D5BC2">
        <w:t xml:space="preserve"> than the </w:t>
      </w:r>
      <w:ins w:id="110" w:author="Ellen McRobie" w:date="2015-01-06T10:34:00Z">
        <w:r w:rsidR="006D7990">
          <w:t>a</w:t>
        </w:r>
      </w:ins>
      <w:r w:rsidR="002D5BC2">
        <w:t>dherence interventions.</w:t>
      </w:r>
      <w:r w:rsidR="00825171" w:rsidRPr="00825171">
        <w:rPr>
          <w:noProof/>
          <w:lang w:val="en-US"/>
        </w:rPr>
        <w:t xml:space="preserve"> </w:t>
      </w:r>
      <w:r w:rsidR="00E1353D" w:rsidRPr="00E1353D">
        <w:rPr>
          <w:noProof/>
          <w:lang w:val="en-US"/>
        </w:rPr>
        <w:t xml:space="preserve"> </w:t>
      </w:r>
    </w:p>
    <w:p w14:paraId="376C2D73" w14:textId="77777777" w:rsidR="00181EEC" w:rsidRDefault="00181EEC" w:rsidP="00E56711">
      <w:pPr>
        <w:pStyle w:val="normal0"/>
        <w:rPr>
          <w:ins w:id="111" w:author="Tim Hallett" w:date="2015-01-07T12:43:00Z"/>
          <w:i/>
        </w:rPr>
      </w:pPr>
    </w:p>
    <w:p w14:paraId="4C186D58" w14:textId="77777777" w:rsidR="00181EEC" w:rsidRPr="00E56711" w:rsidRDefault="00181EEC" w:rsidP="00E56711">
      <w:pPr>
        <w:pStyle w:val="normal0"/>
        <w:rPr>
          <w:ins w:id="112" w:author="Tim Hallett" w:date="2015-01-07T12:43:00Z"/>
          <w:i/>
        </w:rPr>
      </w:pPr>
      <w:ins w:id="113" w:author="Tim Hallett" w:date="2015-01-07T12:43:00Z">
        <w:r w:rsidRPr="00E56711">
          <w:rPr>
            <w:i/>
          </w:rPr>
          <w:t>The Impact of Bundles Of Interventions</w:t>
        </w:r>
      </w:ins>
    </w:p>
    <w:p w14:paraId="60279744" w14:textId="77777777" w:rsidR="00181EEC" w:rsidRPr="004D3BDD" w:rsidRDefault="00181EEC" w:rsidP="00A319B9">
      <w:pPr>
        <w:pStyle w:val="normal0"/>
        <w:ind w:firstLine="720"/>
      </w:pPr>
    </w:p>
    <w:p w14:paraId="453B813D" w14:textId="71A99862" w:rsidR="0045606F" w:rsidRDefault="003A4313" w:rsidP="003A4313">
      <w:pPr>
        <w:pStyle w:val="normal0"/>
        <w:ind w:firstLine="361"/>
      </w:pPr>
      <w:r>
        <w:t xml:space="preserve">Our results from the univariate analysis indicate that there is no single high-impact low-cost intervention, highlighting that there is no single point of weakness along the cascade of care but rather deficiencies throughout. </w:t>
      </w:r>
      <w:proofErr w:type="gramStart"/>
      <w:ins w:id="114" w:author="Tim Hallett" w:date="2015-01-07T13:00:00Z">
        <w:r>
          <w:t xml:space="preserve">An optimal combination of interventions can be found by simulating all possible combinations of interventions and selecting those </w:t>
        </w:r>
      </w:ins>
      <w:r w:rsidR="00533DB5">
        <w:t>that</w:t>
      </w:r>
      <w:ins w:id="115" w:author="Tim Hallett" w:date="2015-01-07T13:00:00Z">
        <w:r>
          <w:t>, at each budget level, provide the greatest increase in health</w:t>
        </w:r>
        <w:proofErr w:type="gramEnd"/>
        <w:r>
          <w:t xml:space="preserve">. </w:t>
        </w:r>
      </w:ins>
      <w:ins w:id="116" w:author="Tim Hallett" w:date="2015-01-07T13:02:00Z">
        <w:r w:rsidR="00E259EF">
          <w:t>We did this for all the ‘realistic’ interventions and imposed the additional constraint that</w:t>
        </w:r>
        <w:commentRangeStart w:id="117"/>
        <w:r w:rsidR="00E259EF">
          <w:t>,</w:t>
        </w:r>
        <w:commentRangeStart w:id="118"/>
        <w:r w:rsidR="00E259EF">
          <w:t xml:space="preserve"> once an intervention has been included in the combination at one budget level it cannot be removed at higher budget levels. </w:t>
        </w:r>
      </w:ins>
      <w:commentRangeEnd w:id="117"/>
      <w:ins w:id="119" w:author="Tim Hallett" w:date="2015-01-07T13:03:00Z">
        <w:r w:rsidR="00E259EF">
          <w:rPr>
            <w:rStyle w:val="CommentReference"/>
          </w:rPr>
          <w:commentReference w:id="117"/>
        </w:r>
      </w:ins>
      <w:commentRangeEnd w:id="118"/>
      <w:r w:rsidR="00533DB5">
        <w:rPr>
          <w:rStyle w:val="CommentReference"/>
        </w:rPr>
        <w:commentReference w:id="118"/>
      </w:r>
      <w:ins w:id="121" w:author="Tim Hallett" w:date="2015-01-07T13:04:00Z">
        <w:r w:rsidR="006444A3">
          <w:t>Figure 4.</w:t>
        </w:r>
      </w:ins>
    </w:p>
    <w:p w14:paraId="5759825F" w14:textId="77777777" w:rsidR="00903165" w:rsidRDefault="00903165" w:rsidP="00BE6FB5">
      <w:pPr>
        <w:pStyle w:val="normal0"/>
        <w:ind w:firstLine="720"/>
      </w:pPr>
    </w:p>
    <w:p w14:paraId="16D9E26B" w14:textId="7776A62C" w:rsidR="006444A3" w:rsidRDefault="009B2545" w:rsidP="00BE6FB5">
      <w:pPr>
        <w:pStyle w:val="normal0"/>
        <w:ind w:firstLine="720"/>
        <w:rPr>
          <w:ins w:id="122" w:author="Tim Hallett" w:date="2015-01-07T13:05:00Z"/>
        </w:rPr>
      </w:pPr>
      <w:r>
        <w:t>A combination of six interventions averts 4.45m DALYs</w:t>
      </w:r>
      <w:r w:rsidR="00971178">
        <w:t xml:space="preserve"> at a cost of $353 per DALY averted. The interventions used are </w:t>
      </w:r>
      <w:r w:rsidR="00BE6FB5">
        <w:t>ART Outreach ($310 per DALY averted), POC CD4 ($346 per DALY averted), VCT POC CD4 ($347 per DALY averted), Linkage ($348 per DALY averted), Pre-ART Outreach ($351 per DALY averted) and Adherence ($353 per DALY averted)</w:t>
      </w:r>
      <w:r w:rsidR="00971178">
        <w:t>. These interventions</w:t>
      </w:r>
      <w:r w:rsidR="00FB6A87">
        <w:t xml:space="preserve">, strengthening </w:t>
      </w:r>
      <w:r w:rsidR="00971178">
        <w:t>linkage, pre-</w:t>
      </w:r>
      <w:r w:rsidR="00FB6A87">
        <w:t>ART retention and ART retention, greatly improve care and reduce the total DALYs accrued by HIV-positive individuals.</w:t>
      </w:r>
      <w:r w:rsidR="004F7A14">
        <w:t xml:space="preserve"> </w:t>
      </w:r>
    </w:p>
    <w:p w14:paraId="261207AD" w14:textId="77777777" w:rsidR="00903165" w:rsidRDefault="00903165" w:rsidP="00BE6FB5">
      <w:pPr>
        <w:pStyle w:val="normal0"/>
        <w:ind w:firstLine="720"/>
      </w:pPr>
    </w:p>
    <w:p w14:paraId="3FCFF3DE" w14:textId="09E2802F" w:rsidR="005B464A" w:rsidRDefault="004F7A14" w:rsidP="00BE6FB5">
      <w:pPr>
        <w:pStyle w:val="normal0"/>
        <w:ind w:firstLine="720"/>
        <w:rPr>
          <w:ins w:id="123" w:author="Tim Hallett" w:date="2015-01-07T13:05:00Z"/>
        </w:rPr>
      </w:pPr>
      <w:r>
        <w:t>If we compare the cost and impact of our combination of interventions (</w:t>
      </w:r>
      <w:r w:rsidR="00137AD9">
        <w:t>table 2</w:t>
      </w:r>
      <w:r>
        <w:t xml:space="preserve">), with the results of our univariate analysis (figure 3), we see that our combination of interventions produces 88% of the impact of the realistic Universal Test and Treat intervention (4,450,326 vs. 5,078,370 DALYs averted) at 44% of the cost per DALY </w:t>
      </w:r>
      <w:r w:rsidR="00A57263">
        <w:t>averted</w:t>
      </w:r>
      <w:r>
        <w:t xml:space="preserve"> ($363 vs. $803 per DALY averted)</w:t>
      </w:r>
      <w:r w:rsidR="004556D6">
        <w:t xml:space="preserve">, shown in figure </w:t>
      </w:r>
      <w:r w:rsidR="00137AD9">
        <w:t>4</w:t>
      </w:r>
      <w:r w:rsidR="004556D6">
        <w:t>.</w:t>
      </w:r>
    </w:p>
    <w:p w14:paraId="732F28C1" w14:textId="77777777" w:rsidR="00ED5EB8" w:rsidRDefault="00ED5EB8" w:rsidP="00ED5EB8">
      <w:pPr>
        <w:pStyle w:val="normal0"/>
        <w:jc w:val="left"/>
      </w:pPr>
    </w:p>
    <w:p w14:paraId="2363E85D" w14:textId="2FC54798" w:rsidR="00943332" w:rsidRDefault="00F8182E" w:rsidP="00943332">
      <w:pPr>
        <w:pStyle w:val="normal0"/>
      </w:pPr>
      <w:r>
        <w:tab/>
        <w:t xml:space="preserve">While the total number of HIV-related deaths between 2010 and 2030 for the combination of interventions is comparable to that of Universal Test and Treat (91,326 vs. </w:t>
      </w:r>
      <w:r w:rsidRPr="00F8182E">
        <w:t>90</w:t>
      </w:r>
      <w:r>
        <w:t>,</w:t>
      </w:r>
      <w:r w:rsidRPr="00F8182E">
        <w:t>701</w:t>
      </w:r>
      <w:r>
        <w:t xml:space="preserve"> respectively), the distribution of care experience among patients who suffer HIV-related deaths </w:t>
      </w:r>
      <w:r w:rsidR="00E4757E">
        <w:t>differs</w:t>
      </w:r>
      <w:r w:rsidR="00137AD9">
        <w:t xml:space="preserve"> (figure 5)</w:t>
      </w:r>
      <w:r w:rsidR="00E4757E">
        <w:t>.</w:t>
      </w:r>
      <w:r w:rsidR="0076557A">
        <w:t xml:space="preserve"> With the combination of interventions, the majority of HIV-related deaths occur among individuals who have not initiated ART, with </w:t>
      </w:r>
      <w:r w:rsidR="00137AD9">
        <w:t>24</w:t>
      </w:r>
      <w:r w:rsidR="0076557A">
        <w:t xml:space="preserve">% of individuals never tested and </w:t>
      </w:r>
      <w:r w:rsidR="00137AD9">
        <w:t>33</w:t>
      </w:r>
      <w:r w:rsidR="0076557A">
        <w:t xml:space="preserve">% of individuals tested but never initiating ART. </w:t>
      </w:r>
      <w:r w:rsidR="0057217D">
        <w:t xml:space="preserve">Yet, this is a dramatic </w:t>
      </w:r>
      <w:r w:rsidR="00E46413">
        <w:t>reduction</w:t>
      </w:r>
      <w:r w:rsidR="0057217D">
        <w:t xml:space="preserve"> from the baseline scenario where 57% of HIV-related deaths were among individuals who were tested but never initiated ART.</w:t>
      </w:r>
      <w:r w:rsidR="00E90FA6">
        <w:t xml:space="preserve"> In contrast, HIV-related deaths when the Universal Test and Treat intervention </w:t>
      </w:r>
      <w:r w:rsidR="000A34EF">
        <w:t xml:space="preserve">is applied are predominantly </w:t>
      </w:r>
      <w:r w:rsidR="00E90FA6">
        <w:t xml:space="preserve">among patients who have initiated ART, and in particular those who initiated ART </w:t>
      </w:r>
      <w:r w:rsidR="00137AD9">
        <w:t>but were then lost from care (51</w:t>
      </w:r>
      <w:r w:rsidR="00E90FA6">
        <w:t>%).</w:t>
      </w:r>
    </w:p>
    <w:p w14:paraId="49709BB4" w14:textId="77777777" w:rsidR="00943332" w:rsidRDefault="00943332" w:rsidP="00943332">
      <w:pPr>
        <w:pStyle w:val="normal0"/>
      </w:pPr>
    </w:p>
    <w:p w14:paraId="00121B44" w14:textId="77777777" w:rsidR="00943332" w:rsidRDefault="00943332" w:rsidP="00943332">
      <w:pPr>
        <w:pStyle w:val="normal0"/>
        <w:sectPr w:rsidR="00943332">
          <w:pgSz w:w="11906" w:h="16838"/>
          <w:pgMar w:top="1440" w:right="1440" w:bottom="1440" w:left="1440" w:header="720" w:footer="720" w:gutter="0"/>
          <w:cols w:space="720"/>
        </w:sectPr>
      </w:pPr>
    </w:p>
    <w:p w14:paraId="5B6B93BE" w14:textId="1B0B14A8" w:rsidR="00297244" w:rsidRDefault="00B119AB" w:rsidP="007C44B8">
      <w:pPr>
        <w:pStyle w:val="normal0"/>
        <w:ind w:firstLine="720"/>
      </w:pPr>
      <w:r>
        <w:rPr>
          <w:noProof/>
          <w:lang w:val="en-US"/>
        </w:rPr>
        <mc:AlternateContent>
          <mc:Choice Requires="wpg">
            <w:drawing>
              <wp:anchor distT="0" distB="0" distL="114300" distR="114300" simplePos="0" relativeHeight="251662336" behindDoc="0" locked="0" layoutInCell="1" allowOverlap="1" wp14:anchorId="599C3B0A" wp14:editId="65C01E9E">
                <wp:simplePos x="0" y="0"/>
                <wp:positionH relativeFrom="column">
                  <wp:posOffset>-457200</wp:posOffset>
                </wp:positionH>
                <wp:positionV relativeFrom="paragraph">
                  <wp:posOffset>571500</wp:posOffset>
                </wp:positionV>
                <wp:extent cx="9175750" cy="4744085"/>
                <wp:effectExtent l="25400" t="25400" r="0" b="5715"/>
                <wp:wrapTopAndBottom/>
                <wp:docPr id="20" name="Group 20"/>
                <wp:cNvGraphicFramePr/>
                <a:graphic xmlns:a="http://schemas.openxmlformats.org/drawingml/2006/main">
                  <a:graphicData uri="http://schemas.microsoft.com/office/word/2010/wordprocessingGroup">
                    <wpg:wgp>
                      <wpg:cNvGrpSpPr/>
                      <wpg:grpSpPr>
                        <a:xfrm>
                          <a:off x="0" y="0"/>
                          <a:ext cx="9175750" cy="4744085"/>
                          <a:chOff x="0" y="0"/>
                          <a:chExt cx="5829300" cy="2807335"/>
                        </a:xfrm>
                      </wpg:grpSpPr>
                      <pic:pic xmlns:pic="http://schemas.openxmlformats.org/drawingml/2006/picture">
                        <pic:nvPicPr>
                          <pic:cNvPr id="6" name="Picture 6" descr="Macintosh HD:Users:jack:Dropbox:DIDE - HIVMC:Treatment Cascade:Paper:Figures:Figure3Table.pdf"/>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810" cy="2534285"/>
                          </a:xfrm>
                          <a:prstGeom prst="rect">
                            <a:avLst/>
                          </a:prstGeom>
                          <a:noFill/>
                          <a:ln w="12700" cmpd="sng">
                            <a:solidFill>
                              <a:schemeClr val="tx1"/>
                            </a:solidFill>
                          </a:ln>
                        </pic:spPr>
                      </pic:pic>
                      <wps:wsp>
                        <wps:cNvPr id="10" name="Text Box 10"/>
                        <wps:cNvSpPr txBox="1"/>
                        <wps:spPr>
                          <a:xfrm>
                            <a:off x="0" y="2578735"/>
                            <a:ext cx="5829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46A52A" w14:textId="77777777" w:rsidR="00AB0E2B" w:rsidRPr="00B7495C" w:rsidRDefault="00AB0E2B" w:rsidP="00B7495C">
                              <w:pPr>
                                <w:rPr>
                                  <w:rFonts w:ascii="Trebuchet MS" w:hAnsi="Trebuchet MS"/>
                                  <w:sz w:val="16"/>
                                  <w:szCs w:val="16"/>
                                </w:rPr>
                              </w:pPr>
                              <w:r w:rsidRPr="00B7495C">
                                <w:rPr>
                                  <w:rFonts w:ascii="Trebuchet MS" w:hAnsi="Trebuchet MS"/>
                                  <w:sz w:val="16"/>
                                  <w:szCs w:val="16"/>
                                </w:rPr>
                                <w:t xml:space="preserve">Figure 3. </w:t>
                              </w:r>
                              <w:proofErr w:type="gramStart"/>
                              <w:r w:rsidRPr="00B7495C">
                                <w:rPr>
                                  <w:rFonts w:ascii="Trebuchet MS" w:hAnsi="Trebuchet MS"/>
                                  <w:sz w:val="16"/>
                                  <w:szCs w:val="16"/>
                                </w:rPr>
                                <w:t>Cost-effectiveness of individual interventions impacting on HIV care.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 o:spid="_x0000_s1033" style="position:absolute;left:0;text-align:left;margin-left:-35.95pt;margin-top:45pt;width:722.5pt;height:373.55pt;z-index:251662336;mso-width-relative:margin;mso-height-relative:margin" coordsize="5829300,280733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">
                <v:shape id="Picture 6" o:spid="_x0000_s1034" type="#_x0000_t75" alt="Macintosh HD:Users:jack:Dropbox:DIDE - HIVMC:Treatment Cascade:Paper:Figures:Figure3Table.pdf" style="position:absolute;width:5718810;height:2534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C&#10;4LLCAAAA2gAAAA8AAABkcnMvZG93bnJldi54bWxEj0FrAjEUhO8F/0N4gpei2XpY6moUEQUPxVL1&#10;4u2RPHeDm5clSXX9902h0OMwM98wi1XvWnGnEK1nBW+TAgSx9sZyreB82o3fQcSEbLD1TAqeFGG1&#10;HLwssDL+wV90P6ZaZAjHChU0KXWVlFE35DBOfEecvasPDlOWoZYm4CPDXSunRVFKh5bzQoMdbRrS&#10;t+O3y5SwPnxeTh9udtAO+9etnerSKjUa9us5iER9+g//tfdGQQm/V/INkM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QuCywgAAANoAAAAPAAAAAAAAAAAAAAAAAJwCAABk&#10;cnMvZG93bnJldi54bWxQSwUGAAAAAAQABAD3AAAAiwMAAAAA&#10;" stroked="t" strokecolor="black [3213]" strokeweight="1pt">
                  <v:imagedata r:id="rId15" o:title="Figure3Table.pdf"/>
                  <v:path arrowok="t"/>
                </v:shape>
                <v:shape id="Text Box 10" o:spid="_x0000_s1035" type="#_x0000_t202" style="position:absolute;top:2578735;width:5829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5946A52A" w14:textId="77777777" w:rsidR="0055480B" w:rsidRPr="00B7495C" w:rsidRDefault="0055480B" w:rsidP="00B7495C">
                        <w:pPr>
                          <w:rPr>
                            <w:rFonts w:ascii="Trebuchet MS" w:hAnsi="Trebuchet MS"/>
                            <w:sz w:val="16"/>
                            <w:szCs w:val="16"/>
                          </w:rPr>
                        </w:pPr>
                        <w:r w:rsidRPr="00B7495C">
                          <w:rPr>
                            <w:rFonts w:ascii="Trebuchet MS" w:hAnsi="Trebuchet MS"/>
                            <w:sz w:val="16"/>
                            <w:szCs w:val="16"/>
                          </w:rPr>
                          <w:t>Figure 3. Cost-effectiveness of individual interventions impacting on HIV care.</w:t>
                        </w:r>
                      </w:p>
                    </w:txbxContent>
                  </v:textbox>
                </v:shape>
                <w10:wrap type="topAndBottom"/>
              </v:group>
            </w:pict>
          </mc:Fallback>
        </mc:AlternateContent>
      </w:r>
    </w:p>
    <w:p w14:paraId="65D86D36" w14:textId="77777777" w:rsidR="00B119AB" w:rsidRDefault="00B119AB" w:rsidP="00BE6FB5">
      <w:pPr>
        <w:pStyle w:val="normal0"/>
        <w:ind w:firstLine="720"/>
        <w:sectPr w:rsidR="00B119AB" w:rsidSect="00B119AB">
          <w:pgSz w:w="16838" w:h="11906" w:orient="landscape"/>
          <w:pgMar w:top="1440" w:right="1440" w:bottom="1440" w:left="1440" w:header="720" w:footer="720" w:gutter="0"/>
          <w:cols w:space="720"/>
        </w:sectPr>
      </w:pPr>
    </w:p>
    <w:p w14:paraId="490FBA89" w14:textId="5206B19B" w:rsidR="00297244" w:rsidRDefault="00297244" w:rsidP="00BE6FB5">
      <w:pPr>
        <w:pStyle w:val="normal0"/>
        <w:ind w:firstLine="720"/>
      </w:pPr>
    </w:p>
    <w:tbl>
      <w:tblPr>
        <w:tblStyle w:val="LightGrid"/>
        <w:tblpPr w:leftFromText="180" w:rightFromText="180" w:vertAnchor="text" w:horzAnchor="page" w:tblpX="1369" w:tblpY="87"/>
        <w:tblW w:w="0" w:type="auto"/>
        <w:tblLook w:val="04A0" w:firstRow="1" w:lastRow="0" w:firstColumn="1" w:lastColumn="0" w:noHBand="0" w:noVBand="1"/>
      </w:tblPr>
      <w:tblGrid>
        <w:gridCol w:w="1935"/>
        <w:gridCol w:w="1739"/>
        <w:gridCol w:w="1916"/>
        <w:gridCol w:w="1826"/>
        <w:gridCol w:w="1826"/>
      </w:tblGrid>
      <w:tr w:rsidR="001E7E5D" w14:paraId="1663FC4D" w14:textId="77777777" w:rsidTr="001E7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4E58364E" w14:textId="77777777" w:rsidR="001E7E5D" w:rsidRDefault="001E7E5D" w:rsidP="001E7E5D">
            <w:pPr>
              <w:pStyle w:val="normal0"/>
            </w:pPr>
            <w:r>
              <w:t>Intervention</w:t>
            </w:r>
          </w:p>
        </w:tc>
        <w:tc>
          <w:tcPr>
            <w:tcW w:w="1739" w:type="dxa"/>
          </w:tcPr>
          <w:p w14:paraId="29282421"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DALYs averted (</w:t>
            </w:r>
            <w:r w:rsidRPr="00863A5E">
              <w:rPr>
                <w:i/>
              </w:rPr>
              <w:t>D</w:t>
            </w:r>
            <w:r>
              <w:t>)</w:t>
            </w:r>
          </w:p>
        </w:tc>
        <w:tc>
          <w:tcPr>
            <w:tcW w:w="1916" w:type="dxa"/>
          </w:tcPr>
          <w:p w14:paraId="5AEE83A0" w14:textId="77777777" w:rsidR="00565AAF" w:rsidRDefault="001E7E5D" w:rsidP="001E7E5D">
            <w:pPr>
              <w:pStyle w:val="normal0"/>
              <w:cnfStyle w:val="100000000000" w:firstRow="1" w:lastRow="0" w:firstColumn="0" w:lastColumn="0" w:oddVBand="0" w:evenVBand="0" w:oddHBand="0" w:evenHBand="0" w:firstRowFirstColumn="0" w:firstRowLastColumn="0" w:lastRowFirstColumn="0" w:lastRowLastColumn="0"/>
            </w:pPr>
            <w:r>
              <w:t xml:space="preserve">Additional Cost </w:t>
            </w:r>
          </w:p>
          <w:p w14:paraId="03FEDF02" w14:textId="0B3C6F3D"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(2013 USD) (</w:t>
            </w:r>
            <w:r w:rsidRPr="00863A5E">
              <w:rPr>
                <w:i/>
              </w:rPr>
              <w:t>C</w:t>
            </w:r>
            <w:r>
              <w:t>)</w:t>
            </w:r>
          </w:p>
        </w:tc>
        <w:tc>
          <w:tcPr>
            <w:tcW w:w="1826" w:type="dxa"/>
          </w:tcPr>
          <w:p w14:paraId="63BDFB1C"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ICER</w:t>
            </w:r>
          </w:p>
          <w:p w14:paraId="0A574189"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(C1-C2) / (D1-D2)</w:t>
            </w:r>
          </w:p>
        </w:tc>
        <w:tc>
          <w:tcPr>
            <w:tcW w:w="1826" w:type="dxa"/>
          </w:tcPr>
          <w:p w14:paraId="5079C882" w14:textId="77777777" w:rsidR="001E7E5D" w:rsidRDefault="001E7E5D" w:rsidP="001E7E5D">
            <w:pPr>
              <w:pStyle w:val="normal0"/>
              <w:cnfStyle w:val="100000000000" w:firstRow="1" w:lastRow="0" w:firstColumn="0" w:lastColumn="0" w:oddVBand="0" w:evenVBand="0" w:oddHBand="0" w:evenHBand="0" w:firstRowFirstColumn="0" w:firstRowLastColumn="0" w:lastRowFirstColumn="0" w:lastRowLastColumn="0"/>
            </w:pPr>
            <w:r>
              <w:t>ACER</w:t>
            </w:r>
          </w:p>
          <w:p w14:paraId="6B0E15B7" w14:textId="77777777" w:rsidR="001E7E5D" w:rsidRPr="00863A5E" w:rsidRDefault="001E7E5D" w:rsidP="001E7E5D">
            <w:pPr>
              <w:pStyle w:val="normal0"/>
              <w:cnfStyle w:val="100000000000" w:firstRow="1" w:lastRow="0" w:firstColumn="0" w:lastColumn="0" w:oddVBand="0" w:evenVBand="0" w:oddHBand="0" w:evenHBand="0" w:firstRowFirstColumn="0" w:firstRowLastColumn="0" w:lastRowFirstColumn="0" w:lastRowLastColumn="0"/>
              <w:rPr>
                <w:i/>
              </w:rPr>
            </w:pPr>
            <w:r w:rsidRPr="00863A5E">
              <w:rPr>
                <w:i/>
              </w:rPr>
              <w:t>C / D</w:t>
            </w:r>
          </w:p>
        </w:tc>
      </w:tr>
      <w:tr w:rsidR="001E7E5D" w14:paraId="65F9A51A"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670AA7F5" w14:textId="77777777" w:rsidR="001E7E5D" w:rsidRDefault="001E7E5D" w:rsidP="001E7E5D">
            <w:pPr>
              <w:pStyle w:val="normal0"/>
            </w:pPr>
            <w:r>
              <w:t>ART Outreach</w:t>
            </w:r>
          </w:p>
        </w:tc>
        <w:tc>
          <w:tcPr>
            <w:tcW w:w="1739" w:type="dxa"/>
          </w:tcPr>
          <w:p w14:paraId="1EDA4AAE"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629,616 </w:t>
            </w:r>
          </w:p>
        </w:tc>
        <w:tc>
          <w:tcPr>
            <w:tcW w:w="1916" w:type="dxa"/>
          </w:tcPr>
          <w:p w14:paraId="376FC589"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$194,921,903 </w:t>
            </w:r>
          </w:p>
        </w:tc>
        <w:tc>
          <w:tcPr>
            <w:tcW w:w="1826" w:type="dxa"/>
          </w:tcPr>
          <w:p w14:paraId="55F9E7D1"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c>
          <w:tcPr>
            <w:tcW w:w="1826" w:type="dxa"/>
          </w:tcPr>
          <w:p w14:paraId="6F3F2EF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309.59 </w:t>
            </w:r>
          </w:p>
        </w:tc>
      </w:tr>
      <w:tr w:rsidR="001E7E5D" w14:paraId="7E5C268A"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53FBB86" w14:textId="77777777" w:rsidR="001E7E5D" w:rsidRDefault="001E7E5D" w:rsidP="001E7E5D">
            <w:pPr>
              <w:pStyle w:val="normal0"/>
            </w:pPr>
            <w:r>
              <w:t xml:space="preserve">ART Outreach + </w:t>
            </w:r>
          </w:p>
          <w:p w14:paraId="6909DECA" w14:textId="77777777" w:rsidR="001E7E5D" w:rsidRPr="0056226B" w:rsidRDefault="001E7E5D" w:rsidP="001E7E5D">
            <w:pPr>
              <w:pStyle w:val="normal0"/>
            </w:pPr>
            <w:r>
              <w:t>POC CD4</w:t>
            </w:r>
          </w:p>
        </w:tc>
        <w:tc>
          <w:tcPr>
            <w:tcW w:w="1739" w:type="dxa"/>
          </w:tcPr>
          <w:p w14:paraId="3AB4E6CA"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2,223,066 </w:t>
            </w:r>
          </w:p>
        </w:tc>
        <w:tc>
          <w:tcPr>
            <w:tcW w:w="1916" w:type="dxa"/>
          </w:tcPr>
          <w:p w14:paraId="4906B37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$769,432,754 </w:t>
            </w:r>
          </w:p>
        </w:tc>
        <w:tc>
          <w:tcPr>
            <w:tcW w:w="1826" w:type="dxa"/>
          </w:tcPr>
          <w:p w14:paraId="211ECAA6"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360.55 </w:t>
            </w:r>
          </w:p>
        </w:tc>
        <w:tc>
          <w:tcPr>
            <w:tcW w:w="1826" w:type="dxa"/>
          </w:tcPr>
          <w:p w14:paraId="3550F88E"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346.11 </w:t>
            </w:r>
          </w:p>
        </w:tc>
      </w:tr>
      <w:tr w:rsidR="001E7E5D" w14:paraId="5B1B253B"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03F7CDC" w14:textId="77777777" w:rsidR="001E7E5D" w:rsidRDefault="001E7E5D" w:rsidP="001E7E5D">
            <w:pPr>
              <w:pStyle w:val="normal0"/>
            </w:pPr>
            <w:r>
              <w:t>ART Outreach +</w:t>
            </w:r>
          </w:p>
          <w:p w14:paraId="0EA5E029" w14:textId="77777777" w:rsidR="001E7E5D" w:rsidRDefault="001E7E5D" w:rsidP="001E7E5D">
            <w:pPr>
              <w:pStyle w:val="normal0"/>
            </w:pPr>
            <w:r>
              <w:t xml:space="preserve">POC CD4 + </w:t>
            </w:r>
          </w:p>
          <w:p w14:paraId="0C954F60" w14:textId="77777777" w:rsidR="001E7E5D" w:rsidRDefault="001E7E5D" w:rsidP="001E7E5D">
            <w:pPr>
              <w:pStyle w:val="normal0"/>
            </w:pPr>
            <w:r>
              <w:t>VCT POC CD4</w:t>
            </w:r>
          </w:p>
        </w:tc>
        <w:tc>
          <w:tcPr>
            <w:tcW w:w="1739" w:type="dxa"/>
          </w:tcPr>
          <w:p w14:paraId="5712DE7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2,912,715 </w:t>
            </w:r>
          </w:p>
        </w:tc>
        <w:tc>
          <w:tcPr>
            <w:tcW w:w="1916" w:type="dxa"/>
          </w:tcPr>
          <w:p w14:paraId="09EDEEE7"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$1,012,525,439 </w:t>
            </w:r>
          </w:p>
        </w:tc>
        <w:tc>
          <w:tcPr>
            <w:tcW w:w="1826" w:type="dxa"/>
          </w:tcPr>
          <w:p w14:paraId="07F2BBB5"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352.49 </w:t>
            </w:r>
          </w:p>
        </w:tc>
        <w:tc>
          <w:tcPr>
            <w:tcW w:w="1826" w:type="dxa"/>
          </w:tcPr>
          <w:p w14:paraId="0617D38B"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347.62 </w:t>
            </w:r>
          </w:p>
        </w:tc>
      </w:tr>
      <w:tr w:rsidR="001E7E5D" w14:paraId="49230645"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3B7028F1" w14:textId="77777777" w:rsidR="001E7E5D" w:rsidRDefault="001E7E5D" w:rsidP="001E7E5D">
            <w:pPr>
              <w:pStyle w:val="normal0"/>
            </w:pPr>
            <w:r>
              <w:t>ART Outreach +</w:t>
            </w:r>
          </w:p>
          <w:p w14:paraId="58DF7D97" w14:textId="77777777" w:rsidR="001E7E5D" w:rsidRDefault="001E7E5D" w:rsidP="001E7E5D">
            <w:pPr>
              <w:pStyle w:val="normal0"/>
            </w:pPr>
            <w:r>
              <w:t xml:space="preserve">POC CD4 + </w:t>
            </w:r>
          </w:p>
          <w:p w14:paraId="10E1F41B" w14:textId="77777777" w:rsidR="001E7E5D" w:rsidRDefault="001E7E5D" w:rsidP="001E7E5D">
            <w:pPr>
              <w:pStyle w:val="normal0"/>
            </w:pPr>
            <w:r>
              <w:t xml:space="preserve">VCT POC CD4 + </w:t>
            </w:r>
          </w:p>
          <w:p w14:paraId="475E7903" w14:textId="77777777" w:rsidR="001E7E5D" w:rsidRDefault="001E7E5D" w:rsidP="001E7E5D">
            <w:pPr>
              <w:pStyle w:val="normal0"/>
            </w:pPr>
            <w:r>
              <w:t>Linkage</w:t>
            </w:r>
          </w:p>
        </w:tc>
        <w:tc>
          <w:tcPr>
            <w:tcW w:w="1739" w:type="dxa"/>
          </w:tcPr>
          <w:p w14:paraId="0E5553B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3,176,865 </w:t>
            </w:r>
          </w:p>
        </w:tc>
        <w:tc>
          <w:tcPr>
            <w:tcW w:w="1916" w:type="dxa"/>
          </w:tcPr>
          <w:p w14:paraId="7A785A7B"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$1,104,688,485 </w:t>
            </w:r>
          </w:p>
        </w:tc>
        <w:tc>
          <w:tcPr>
            <w:tcW w:w="1826" w:type="dxa"/>
          </w:tcPr>
          <w:p w14:paraId="76340ED3"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348.90 </w:t>
            </w:r>
          </w:p>
        </w:tc>
        <w:tc>
          <w:tcPr>
            <w:tcW w:w="1826" w:type="dxa"/>
          </w:tcPr>
          <w:p w14:paraId="4629B57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347.73 </w:t>
            </w:r>
          </w:p>
        </w:tc>
      </w:tr>
      <w:tr w:rsidR="001E7E5D" w14:paraId="796CAE73" w14:textId="77777777" w:rsidTr="001E7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FB46AD1" w14:textId="77777777" w:rsidR="001E7E5D" w:rsidRDefault="001E7E5D" w:rsidP="001E7E5D">
            <w:pPr>
              <w:pStyle w:val="normal0"/>
            </w:pPr>
            <w:r>
              <w:t xml:space="preserve">ART Outreach + </w:t>
            </w:r>
          </w:p>
          <w:p w14:paraId="2772C764" w14:textId="77777777" w:rsidR="001E7E5D" w:rsidRDefault="001E7E5D" w:rsidP="001E7E5D">
            <w:pPr>
              <w:pStyle w:val="normal0"/>
            </w:pPr>
            <w:r>
              <w:t xml:space="preserve">POC CD4 + </w:t>
            </w:r>
          </w:p>
          <w:p w14:paraId="79581DA4" w14:textId="77777777" w:rsidR="001E7E5D" w:rsidRDefault="001E7E5D" w:rsidP="001E7E5D">
            <w:pPr>
              <w:pStyle w:val="normal0"/>
            </w:pPr>
            <w:r>
              <w:t xml:space="preserve">VCT POC CD4 + </w:t>
            </w:r>
          </w:p>
          <w:p w14:paraId="4476265F" w14:textId="77777777" w:rsidR="001E7E5D" w:rsidRDefault="001E7E5D" w:rsidP="001E7E5D">
            <w:pPr>
              <w:pStyle w:val="normal0"/>
            </w:pPr>
            <w:r>
              <w:t xml:space="preserve">Linkage + </w:t>
            </w:r>
          </w:p>
          <w:p w14:paraId="03AAE5DA" w14:textId="77777777" w:rsidR="001E7E5D" w:rsidRDefault="001E7E5D" w:rsidP="001E7E5D">
            <w:pPr>
              <w:pStyle w:val="normal0"/>
            </w:pPr>
            <w:r>
              <w:t xml:space="preserve">Pre-ART Outreach </w:t>
            </w:r>
          </w:p>
        </w:tc>
        <w:tc>
          <w:tcPr>
            <w:tcW w:w="1739" w:type="dxa"/>
          </w:tcPr>
          <w:p w14:paraId="4E409FC8"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3,589,899 </w:t>
            </w:r>
          </w:p>
        </w:tc>
        <w:tc>
          <w:tcPr>
            <w:tcW w:w="1916" w:type="dxa"/>
          </w:tcPr>
          <w:p w14:paraId="203E8F5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$1,261,612,686 </w:t>
            </w:r>
          </w:p>
        </w:tc>
        <w:tc>
          <w:tcPr>
            <w:tcW w:w="1826" w:type="dxa"/>
          </w:tcPr>
          <w:p w14:paraId="1B0E456A"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379.93 </w:t>
            </w:r>
          </w:p>
        </w:tc>
        <w:tc>
          <w:tcPr>
            <w:tcW w:w="1826" w:type="dxa"/>
          </w:tcPr>
          <w:p w14:paraId="0D89C58F" w14:textId="77777777" w:rsidR="001E7E5D" w:rsidRDefault="001E7E5D" w:rsidP="001E7E5D">
            <w:pPr>
              <w:pStyle w:val="normal0"/>
              <w:jc w:val="left"/>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Times New Roman"/>
                <w:sz w:val="24"/>
                <w:szCs w:val="24"/>
              </w:rPr>
              <w:t xml:space="preserve"> 351.43 </w:t>
            </w:r>
          </w:p>
        </w:tc>
      </w:tr>
      <w:tr w:rsidR="001E7E5D" w14:paraId="3A0E9AC4" w14:textId="77777777" w:rsidTr="001E7E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14:paraId="596D781F" w14:textId="77777777" w:rsidR="001E7E5D" w:rsidRDefault="001E7E5D" w:rsidP="001E7E5D">
            <w:pPr>
              <w:pStyle w:val="normal0"/>
            </w:pPr>
            <w:r>
              <w:t xml:space="preserve">ART Outreach + </w:t>
            </w:r>
          </w:p>
          <w:p w14:paraId="57A63153" w14:textId="77777777" w:rsidR="001E7E5D" w:rsidRDefault="001E7E5D" w:rsidP="001E7E5D">
            <w:pPr>
              <w:pStyle w:val="normal0"/>
            </w:pPr>
            <w:r>
              <w:t xml:space="preserve">POC CD4 + </w:t>
            </w:r>
          </w:p>
          <w:p w14:paraId="1DBF24DB" w14:textId="77777777" w:rsidR="001E7E5D" w:rsidRDefault="001E7E5D" w:rsidP="001E7E5D">
            <w:pPr>
              <w:pStyle w:val="normal0"/>
            </w:pPr>
            <w:r>
              <w:t xml:space="preserve">VCT POC CD4 + </w:t>
            </w:r>
          </w:p>
          <w:p w14:paraId="48F5A805" w14:textId="77777777" w:rsidR="001E7E5D" w:rsidRDefault="001E7E5D" w:rsidP="001E7E5D">
            <w:pPr>
              <w:pStyle w:val="normal0"/>
            </w:pPr>
            <w:r>
              <w:t xml:space="preserve">Linkage + </w:t>
            </w:r>
          </w:p>
          <w:p w14:paraId="133BA614" w14:textId="77777777" w:rsidR="001E7E5D" w:rsidRDefault="001E7E5D" w:rsidP="001E7E5D">
            <w:pPr>
              <w:pStyle w:val="normal0"/>
            </w:pPr>
            <w:r>
              <w:t xml:space="preserve">Pre-ART Outreach + </w:t>
            </w:r>
          </w:p>
          <w:p w14:paraId="725F1412" w14:textId="77777777" w:rsidR="001E7E5D" w:rsidRDefault="001E7E5D" w:rsidP="001E7E5D">
            <w:pPr>
              <w:pStyle w:val="normal0"/>
            </w:pPr>
            <w:r>
              <w:t>Adherence</w:t>
            </w:r>
          </w:p>
        </w:tc>
        <w:tc>
          <w:tcPr>
            <w:tcW w:w="1739" w:type="dxa"/>
          </w:tcPr>
          <w:p w14:paraId="4491E95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4,450,327 </w:t>
            </w:r>
          </w:p>
        </w:tc>
        <w:tc>
          <w:tcPr>
            <w:tcW w:w="1916" w:type="dxa"/>
          </w:tcPr>
          <w:p w14:paraId="2CB11FD9"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$1,571,236,159 </w:t>
            </w:r>
          </w:p>
        </w:tc>
        <w:tc>
          <w:tcPr>
            <w:tcW w:w="1826" w:type="dxa"/>
          </w:tcPr>
          <w:p w14:paraId="221F83A1"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359.85 </w:t>
            </w:r>
          </w:p>
        </w:tc>
        <w:tc>
          <w:tcPr>
            <w:tcW w:w="1826" w:type="dxa"/>
          </w:tcPr>
          <w:p w14:paraId="2E096904" w14:textId="77777777" w:rsidR="001E7E5D" w:rsidRDefault="001E7E5D" w:rsidP="001E7E5D">
            <w:pPr>
              <w:pStyle w:val="normal0"/>
              <w:jc w:val="left"/>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sz w:val="24"/>
                <w:szCs w:val="24"/>
              </w:rPr>
              <w:t xml:space="preserve"> 353.06 </w:t>
            </w:r>
          </w:p>
        </w:tc>
      </w:tr>
    </w:tbl>
    <w:p w14:paraId="48A1FC7E" w14:textId="4F93041F" w:rsidR="00186A0A" w:rsidRDefault="00137AD9" w:rsidP="00BE6FB5">
      <w:pPr>
        <w:pStyle w:val="normal0"/>
        <w:ind w:firstLine="720"/>
      </w:pPr>
      <w:r>
        <w:rPr>
          <w:noProof/>
          <w:lang w:val="en-US"/>
        </w:rPr>
        <mc:AlternateContent>
          <mc:Choice Requires="wpg">
            <w:drawing>
              <wp:anchor distT="0" distB="0" distL="114300" distR="114300" simplePos="0" relativeHeight="251674624" behindDoc="0" locked="0" layoutInCell="1" allowOverlap="1" wp14:anchorId="5611E769" wp14:editId="71DC56AB">
                <wp:simplePos x="0" y="0"/>
                <wp:positionH relativeFrom="column">
                  <wp:posOffset>-114300</wp:posOffset>
                </wp:positionH>
                <wp:positionV relativeFrom="paragraph">
                  <wp:posOffset>4169410</wp:posOffset>
                </wp:positionV>
                <wp:extent cx="5389245" cy="4343400"/>
                <wp:effectExtent l="25400" t="25400" r="20955" b="0"/>
                <wp:wrapThrough wrapText="bothSides">
                  <wp:wrapPolygon edited="0">
                    <wp:start x="-102" y="-126"/>
                    <wp:lineTo x="-102" y="20211"/>
                    <wp:lineTo x="102" y="21474"/>
                    <wp:lineTo x="21277" y="21474"/>
                    <wp:lineTo x="21582" y="20211"/>
                    <wp:lineTo x="21582" y="-126"/>
                    <wp:lineTo x="-102" y="-126"/>
                  </wp:wrapPolygon>
                </wp:wrapThrough>
                <wp:docPr id="17" name="Group 17"/>
                <wp:cNvGraphicFramePr/>
                <a:graphic xmlns:a="http://schemas.openxmlformats.org/drawingml/2006/main">
                  <a:graphicData uri="http://schemas.microsoft.com/office/word/2010/wordprocessingGroup">
                    <wpg:wgp>
                      <wpg:cNvGrpSpPr/>
                      <wpg:grpSpPr>
                        <a:xfrm>
                          <a:off x="0" y="0"/>
                          <a:ext cx="5389245" cy="4343400"/>
                          <a:chOff x="0" y="0"/>
                          <a:chExt cx="5389245" cy="4343400"/>
                        </a:xfrm>
                      </wpg:grpSpPr>
                      <pic:pic xmlns:pic="http://schemas.openxmlformats.org/drawingml/2006/picture">
                        <pic:nvPicPr>
                          <pic:cNvPr id="3" name="Picture 3" descr="Macintosh HD:Users:jack:Dropbox:DIDE - HIVMC:Treatment Cascade:Paper:Figures:MultiVariate:ExpansionPathwayAll.pdf"/>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4043680"/>
                          </a:xfrm>
                          <a:prstGeom prst="rect">
                            <a:avLst/>
                          </a:prstGeom>
                          <a:noFill/>
                          <a:ln w="12700" cmpd="sng">
                            <a:solidFill>
                              <a:srgbClr val="000000"/>
                            </a:solidFill>
                          </a:ln>
                        </pic:spPr>
                      </pic:pic>
                      <wps:wsp>
                        <wps:cNvPr id="19" name="Text Box 19"/>
                        <wps:cNvSpPr txBox="1"/>
                        <wps:spPr>
                          <a:xfrm>
                            <a:off x="0" y="4114800"/>
                            <a:ext cx="5372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D6F6EF" w14:textId="553959B7" w:rsidR="00AB0E2B" w:rsidRDefault="00AB0E2B" w:rsidP="00DC26BC">
                              <w:pPr>
                                <w:pStyle w:val="Subtitle"/>
                                <w:contextualSpacing w:val="0"/>
                              </w:pPr>
                              <w:r>
                                <w:t xml:space="preserve">Figure 4. </w:t>
                              </w:r>
                              <w:proofErr w:type="gramStart"/>
                              <w:r>
                                <w:t>Cost-effectiveness of multiple interventions impacting on HIV care overlaid on top of fig. 3.</w:t>
                              </w:r>
                              <w:proofErr w:type="gramEnd"/>
                            </w:p>
                            <w:p w14:paraId="71CC05D0" w14:textId="77777777" w:rsidR="00AB0E2B" w:rsidRPr="00B7495C" w:rsidRDefault="00AB0E2B" w:rsidP="00DC26BC">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7" o:spid="_x0000_s1036" style="position:absolute;left:0;text-align:left;margin-left:-8.95pt;margin-top:328.3pt;width:424.35pt;height:342pt;z-index:251674624" coordsize="5389245,43434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">
                <v:shape id="Picture 3" o:spid="_x0000_s1037" type="#_x0000_t75" alt="Macintosh HD:Users:jack:Dropbox:DIDE - HIVMC:Treatment Cascade:Paper:Figures:MultiVariate:ExpansionPathwayAll.pdf" style="position:absolute;width:5389245;height:4043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9&#10;Ly7EAAAA2gAAAA8AAABkcnMvZG93bnJldi54bWxEj92KwjAUhO8XfIdwBG9EU10pUo3iDy57sTe6&#10;fYBDc2yrzUlJonb36TeCsJfDzHzDLNedacSdnK8tK5iMExDEhdU1lwry78NoDsIHZI2NZVLwQx7W&#10;q97bEjNtH3yk+ymUIkLYZ6igCqHNpPRFRQb92LbE0TtbZzBE6UqpHT4i3DRymiSpNFhzXKiwpV1F&#10;xfV0Mwq2Lk/pd/8xPN6Gs+1lnub72ddVqUG/2yxABOrCf/jV/tQK3uF5Jd4Aufo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9Ly7EAAAA2gAAAA8AAAAAAAAAAAAAAAAAnAIA&#10;AGRycy9kb3ducmV2LnhtbFBLBQYAAAAABAAEAPcAAACNAwAAAAA=&#10;" stroked="t" strokeweight="1pt">
                  <v:imagedata r:id="rId17" o:title="ExpansionPathwayAll.pdf"/>
                  <v:path arrowok="t"/>
                </v:shape>
                <v:shape id="Text Box 19" o:spid="_x0000_s1038" type="#_x0000_t202" style="position:absolute;top:4114800;width:53721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20D6F6EF" w14:textId="553959B7" w:rsidR="0055480B" w:rsidRDefault="0055480B" w:rsidP="00DC26BC">
                        <w:pPr>
                          <w:pStyle w:val="Subtitle"/>
                          <w:contextualSpacing w:val="0"/>
                        </w:pPr>
                        <w:r>
                          <w:t xml:space="preserve">Figure </w:t>
                        </w:r>
                        <w:r w:rsidR="00137AD9">
                          <w:t>4</w:t>
                        </w:r>
                        <w:r>
                          <w:t>. Cost-effectiveness of multiple interventions impacting on HIV care overlaid on top of fig. 3.</w:t>
                        </w:r>
                      </w:p>
                      <w:p w14:paraId="71CC05D0" w14:textId="77777777" w:rsidR="0055480B" w:rsidRPr="00B7495C" w:rsidRDefault="0055480B" w:rsidP="00DC26BC">
                        <w:pPr>
                          <w:rPr>
                            <w:rFonts w:ascii="Trebuchet MS" w:hAnsi="Trebuchet MS"/>
                            <w:sz w:val="16"/>
                            <w:szCs w:val="16"/>
                          </w:rPr>
                        </w:pPr>
                      </w:p>
                    </w:txbxContent>
                  </v:textbox>
                </v:shape>
                <w10:wrap type="through"/>
              </v:group>
            </w:pict>
          </mc:Fallback>
        </mc:AlternateContent>
      </w:r>
      <w:r w:rsidR="001E7E5D">
        <w:rPr>
          <w:noProof/>
          <w:lang w:val="en-US"/>
        </w:rPr>
        <mc:AlternateContent>
          <mc:Choice Requires="wps">
            <w:drawing>
              <wp:anchor distT="0" distB="0" distL="114300" distR="114300" simplePos="0" relativeHeight="251669504" behindDoc="0" locked="0" layoutInCell="1" allowOverlap="1" wp14:anchorId="7767171E" wp14:editId="1E606B7B">
                <wp:simplePos x="0" y="0"/>
                <wp:positionH relativeFrom="column">
                  <wp:posOffset>-114300</wp:posOffset>
                </wp:positionH>
                <wp:positionV relativeFrom="paragraph">
                  <wp:posOffset>3826510</wp:posOffset>
                </wp:positionV>
                <wp:extent cx="5486400" cy="228600"/>
                <wp:effectExtent l="0" t="0" r="0" b="0"/>
                <wp:wrapThrough wrapText="bothSides">
                  <wp:wrapPolygon edited="0">
                    <wp:start x="100" y="0"/>
                    <wp:lineTo x="100" y="19200"/>
                    <wp:lineTo x="21400" y="19200"/>
                    <wp:lineTo x="21400" y="0"/>
                    <wp:lineTo x="100" y="0"/>
                  </wp:wrapPolygon>
                </wp:wrapThrough>
                <wp:docPr id="16" name="Text Box 16"/>
                <wp:cNvGraphicFramePr/>
                <a:graphic xmlns:a="http://schemas.openxmlformats.org/drawingml/2006/main">
                  <a:graphicData uri="http://schemas.microsoft.com/office/word/2010/wordprocessingShape">
                    <wps:wsp>
                      <wps:cNvSpPr txBox="1"/>
                      <wps:spPr>
                        <a:xfrm>
                          <a:off x="0" y="0"/>
                          <a:ext cx="5486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863AD7" w14:textId="3EF6D2E6" w:rsidR="00AB0E2B" w:rsidRDefault="00AB0E2B" w:rsidP="00EF0A6D">
                            <w:pPr>
                              <w:pStyle w:val="Subtitle"/>
                              <w:contextualSpacing w:val="0"/>
                            </w:pPr>
                            <w:r>
                              <w:t xml:space="preserve">Table 2. </w:t>
                            </w:r>
                            <w:proofErr w:type="gramStart"/>
                            <w:r>
                              <w:t>Cost-effectiveness of implementing a combination of interventions impacting on HIV care.</w:t>
                            </w:r>
                            <w:proofErr w:type="gramEnd"/>
                          </w:p>
                          <w:p w14:paraId="298C0EAB" w14:textId="77777777" w:rsidR="00AB0E2B" w:rsidRPr="00B7495C" w:rsidRDefault="00AB0E2B" w:rsidP="00EF0A6D">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9" type="#_x0000_t202" style="position:absolute;left:0;text-align:left;margin-left:-8.95pt;margin-top:301.3pt;width:6in;height:1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" filled="f" stroked="f">
                <v:textbox>
                  <w:txbxContent>
                    <w:p w14:paraId="25863AD7" w14:textId="3EF6D2E6" w:rsidR="0055480B" w:rsidRDefault="0055480B" w:rsidP="00EF0A6D">
                      <w:pPr>
                        <w:pStyle w:val="Subtitle"/>
                        <w:contextualSpacing w:val="0"/>
                      </w:pPr>
                      <w:r>
                        <w:t>Table 2. Cost-effectiveness of implementing a combination of interventions impacting on HIV care.</w:t>
                      </w:r>
                    </w:p>
                    <w:p w14:paraId="298C0EAB" w14:textId="77777777" w:rsidR="0055480B" w:rsidRPr="00B7495C" w:rsidRDefault="0055480B" w:rsidP="00EF0A6D">
                      <w:pPr>
                        <w:rPr>
                          <w:rFonts w:ascii="Trebuchet MS" w:hAnsi="Trebuchet MS"/>
                          <w:sz w:val="16"/>
                          <w:szCs w:val="16"/>
                        </w:rPr>
                      </w:pPr>
                    </w:p>
                  </w:txbxContent>
                </v:textbox>
                <w10:wrap type="through"/>
              </v:shape>
            </w:pict>
          </mc:Fallback>
        </mc:AlternateContent>
      </w:r>
    </w:p>
    <w:p w14:paraId="0960569A" w14:textId="77777777" w:rsidR="00186A0A" w:rsidRDefault="00186A0A" w:rsidP="00BE6FB5">
      <w:pPr>
        <w:pStyle w:val="normal0"/>
        <w:ind w:firstLine="720"/>
      </w:pPr>
    </w:p>
    <w:p w14:paraId="4FE709D7" w14:textId="30674669" w:rsidR="00186A0A" w:rsidRDefault="00186A0A" w:rsidP="00BE6FB5">
      <w:pPr>
        <w:pStyle w:val="normal0"/>
        <w:ind w:firstLine="720"/>
      </w:pPr>
    </w:p>
    <w:p w14:paraId="7B7403CA" w14:textId="2FB436E1" w:rsidR="004711ED" w:rsidRDefault="004711ED">
      <w:pPr>
        <w:pStyle w:val="Heading1"/>
        <w:contextualSpacing w:val="0"/>
      </w:pPr>
      <w:bookmarkStart w:id="124" w:name="h.l34fxr5ht8f5" w:colFirst="0" w:colLast="0"/>
      <w:bookmarkEnd w:id="124"/>
    </w:p>
    <w:p w14:paraId="2CC25D69" w14:textId="77777777" w:rsidR="001F5128" w:rsidRDefault="001F5128" w:rsidP="001F5128">
      <w:pPr>
        <w:pStyle w:val="Subtitle"/>
        <w:contextualSpacing w:val="0"/>
      </w:pPr>
    </w:p>
    <w:p w14:paraId="378656E4" w14:textId="77777777" w:rsidR="001F5128" w:rsidRDefault="001F5128" w:rsidP="001F5128">
      <w:pPr>
        <w:pStyle w:val="Subtitle"/>
        <w:contextualSpacing w:val="0"/>
        <w:rPr>
          <w:rFonts w:ascii="Helvetica Neue" w:eastAsia="Helvetica Neue" w:hAnsi="Helvetica Neue" w:cs="Helvetica Neue"/>
          <w:sz w:val="26"/>
        </w:rPr>
      </w:pPr>
    </w:p>
    <w:p w14:paraId="37C04930" w14:textId="77777777" w:rsidR="008E1D0F" w:rsidRPr="008E1D0F" w:rsidRDefault="008E1D0F" w:rsidP="008E1D0F">
      <w:pPr>
        <w:pStyle w:val="normal0"/>
      </w:pPr>
    </w:p>
    <w:p w14:paraId="66C4808A" w14:textId="77777777" w:rsidR="001F5128" w:rsidRPr="001F5128" w:rsidRDefault="001F5128" w:rsidP="001F5128">
      <w:pPr>
        <w:pStyle w:val="normal0"/>
      </w:pPr>
    </w:p>
    <w:p w14:paraId="1B8420A0" w14:textId="77777777" w:rsidR="004D3BDD" w:rsidRDefault="004D3BDD" w:rsidP="007300B5">
      <w:pPr>
        <w:pStyle w:val="Heading1"/>
        <w:contextualSpacing w:val="0"/>
      </w:pPr>
    </w:p>
    <w:p w14:paraId="36E46295" w14:textId="77777777" w:rsidR="004D3BDD" w:rsidRDefault="004D3BDD" w:rsidP="007300B5">
      <w:pPr>
        <w:pStyle w:val="Heading1"/>
        <w:contextualSpacing w:val="0"/>
      </w:pPr>
    </w:p>
    <w:p w14:paraId="72A6BA67" w14:textId="77777777" w:rsidR="004D3BDD" w:rsidRDefault="004D3BDD" w:rsidP="007300B5">
      <w:pPr>
        <w:pStyle w:val="Heading1"/>
        <w:contextualSpacing w:val="0"/>
      </w:pPr>
    </w:p>
    <w:p w14:paraId="0149FE2D" w14:textId="77777777" w:rsidR="004D3BDD" w:rsidRDefault="004D3BDD" w:rsidP="007300B5">
      <w:pPr>
        <w:pStyle w:val="Heading1"/>
        <w:contextualSpacing w:val="0"/>
      </w:pPr>
    </w:p>
    <w:p w14:paraId="0EA8C876" w14:textId="77777777" w:rsidR="004D3BDD" w:rsidRDefault="004D3BDD" w:rsidP="007300B5">
      <w:pPr>
        <w:pStyle w:val="Heading1"/>
        <w:contextualSpacing w:val="0"/>
      </w:pPr>
    </w:p>
    <w:p w14:paraId="7C1F0E9D" w14:textId="77777777" w:rsidR="004D3BDD" w:rsidRDefault="004D3BDD" w:rsidP="007300B5">
      <w:pPr>
        <w:pStyle w:val="Heading1"/>
        <w:contextualSpacing w:val="0"/>
      </w:pPr>
    </w:p>
    <w:p w14:paraId="612D8E67" w14:textId="1E5B421D" w:rsidR="004D3BDD" w:rsidRDefault="004D3BDD" w:rsidP="007300B5">
      <w:pPr>
        <w:pStyle w:val="Heading1"/>
        <w:contextualSpacing w:val="0"/>
      </w:pPr>
    </w:p>
    <w:p w14:paraId="490778B5" w14:textId="67EF4223" w:rsidR="00137AD9" w:rsidRDefault="00137AD9" w:rsidP="007300B5">
      <w:pPr>
        <w:pStyle w:val="Heading1"/>
        <w:contextualSpacing w:val="0"/>
      </w:pPr>
      <w:r>
        <w:rPr>
          <w:noProof/>
          <w:lang w:val="en-US"/>
        </w:rPr>
        <mc:AlternateContent>
          <mc:Choice Requires="wpg">
            <w:drawing>
              <wp:anchor distT="0" distB="0" distL="114300" distR="114300" simplePos="0" relativeHeight="251678720" behindDoc="0" locked="0" layoutInCell="1" allowOverlap="1" wp14:anchorId="60C91759" wp14:editId="1BE96E3F">
                <wp:simplePos x="0" y="0"/>
                <wp:positionH relativeFrom="column">
                  <wp:posOffset>-228600</wp:posOffset>
                </wp:positionH>
                <wp:positionV relativeFrom="paragraph">
                  <wp:posOffset>228600</wp:posOffset>
                </wp:positionV>
                <wp:extent cx="5731510" cy="3314700"/>
                <wp:effectExtent l="25400" t="25400" r="34290" b="12700"/>
                <wp:wrapThrough wrapText="bothSides">
                  <wp:wrapPolygon edited="0">
                    <wp:start x="-96" y="-166"/>
                    <wp:lineTo x="-96" y="19366"/>
                    <wp:lineTo x="96" y="21021"/>
                    <wp:lineTo x="96" y="21517"/>
                    <wp:lineTo x="20006" y="21517"/>
                    <wp:lineTo x="20485" y="21021"/>
                    <wp:lineTo x="21634" y="19200"/>
                    <wp:lineTo x="21634" y="-166"/>
                    <wp:lineTo x="-96" y="-166"/>
                  </wp:wrapPolygon>
                </wp:wrapThrough>
                <wp:docPr id="18" name="Group 18"/>
                <wp:cNvGraphicFramePr/>
                <a:graphic xmlns:a="http://schemas.openxmlformats.org/drawingml/2006/main">
                  <a:graphicData uri="http://schemas.microsoft.com/office/word/2010/wordprocessingGroup">
                    <wpg:wgp>
                      <wpg:cNvGrpSpPr/>
                      <wpg:grpSpPr>
                        <a:xfrm>
                          <a:off x="0" y="0"/>
                          <a:ext cx="5731510" cy="3314700"/>
                          <a:chOff x="0" y="0"/>
                          <a:chExt cx="5731510" cy="3314700"/>
                        </a:xfrm>
                      </wpg:grpSpPr>
                      <pic:pic xmlns:pic="http://schemas.openxmlformats.org/drawingml/2006/picture">
                        <pic:nvPicPr>
                          <pic:cNvPr id="1" name="Picture 1" descr="Macintosh HD:Users:jack:Dropbox:DIDE - HIVMC:Treatment Cascade:Paper:Figures:BigPie:BigPie.pd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w="12700" cmpd="sng">
                            <a:solidFill>
                              <a:schemeClr val="tx1"/>
                            </a:solidFill>
                          </a:ln>
                        </pic:spPr>
                      </pic:pic>
                      <wps:wsp>
                        <wps:cNvPr id="15" name="Text Box 15"/>
                        <wps:cNvSpPr txBox="1"/>
                        <wps:spPr>
                          <a:xfrm>
                            <a:off x="0" y="2971800"/>
                            <a:ext cx="537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45B215" w14:textId="13196526" w:rsidR="00AB0E2B" w:rsidRDefault="00AB0E2B" w:rsidP="00137AD9">
                              <w:pPr>
                                <w:pStyle w:val="Subtitle"/>
                                <w:contextualSpacing w:val="0"/>
                              </w:pPr>
                              <w:r>
                                <w:t>Figure 5. Care experience of deceased individuals who suffered an HIV-related death between 2010 and 2030. Also referred to as the viewpoint of the community in figure 2.</w:t>
                              </w:r>
                            </w:p>
                            <w:p w14:paraId="21CD84FB" w14:textId="77777777" w:rsidR="00AB0E2B" w:rsidRPr="00B7495C" w:rsidRDefault="00AB0E2B" w:rsidP="00137AD9">
                              <w:pPr>
                                <w:rPr>
                                  <w:rFonts w:ascii="Trebuchet MS" w:hAnsi="Trebuchet M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 o:spid="_x0000_s1040" style="position:absolute;left:0;text-align:left;margin-left:-17.95pt;margin-top:18pt;width:451.3pt;height:261pt;z-index:251678720" coordsize="5731510,3314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">
                <v:shape id="Picture 1" o:spid="_x0000_s1041" type="#_x0000_t75" alt="Macintosh HD:Users:jack:Dropbox:DIDE - HIVMC:Treatment Cascade:Paper:Figures:BigPie:BigPie.pdf" style="position:absolute;width:5731510;height:2963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10;iwbBAAAA2gAAAA8AAABkcnMvZG93bnJldi54bWxET0uLwjAQvgv7H8Is7E1TdX3QNYq4CHpQ8IGw&#10;t6EZm2IzKU1W6783guBp+PieM5k1thRXqn3hWEG3k4AgzpwuOFdwPCzbYxA+IGssHZOCO3mYTT9a&#10;E0y1u/GOrvuQixjCPkUFJoQqldJnhiz6jquII3d2tcUQYZ1LXeMthttS9pJkKC0WHBsMVrQwlF32&#10;/1bBaPv7tzab02HxzcusWw36m3LVV+rrs5n/gAjUhLf45V7pOB+erzyvnD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2/iwbBAAAA2gAAAA8AAAAAAAAAAAAAAAAAnAIAAGRy&#10;cy9kb3ducmV2LnhtbFBLBQYAAAAABAAEAPcAAACKAwAAAAA=&#10;" stroked="t" strokecolor="black [3213]" strokeweight="1pt">
                  <v:imagedata r:id="rId19" o:title="BigPie.pdf"/>
                  <v:path arrowok="t"/>
                </v:shape>
                <v:shape id="Text Box 15" o:spid="_x0000_s1042" type="#_x0000_t202" style="position:absolute;top:2971800;width:5372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1945B215" w14:textId="13196526" w:rsidR="00137AD9" w:rsidRDefault="00137AD9" w:rsidP="00137AD9">
                        <w:pPr>
                          <w:pStyle w:val="Subtitle"/>
                          <w:contextualSpacing w:val="0"/>
                        </w:pPr>
                        <w:r>
                          <w:t xml:space="preserve">Figure 5. </w:t>
                        </w:r>
                        <w:r>
                          <w:t>Care experience of deceased individuals who suffered an HIV-related death between 2010 and 2030. Also referred to as the viewpoint of the community in figure 2.</w:t>
                        </w:r>
                      </w:p>
                      <w:p w14:paraId="21CD84FB" w14:textId="77777777" w:rsidR="00137AD9" w:rsidRPr="00B7495C" w:rsidRDefault="00137AD9" w:rsidP="00137AD9">
                        <w:pPr>
                          <w:rPr>
                            <w:rFonts w:ascii="Trebuchet MS" w:hAnsi="Trebuchet MS"/>
                            <w:sz w:val="16"/>
                            <w:szCs w:val="16"/>
                          </w:rPr>
                        </w:pPr>
                      </w:p>
                    </w:txbxContent>
                  </v:textbox>
                </v:shape>
                <w10:wrap type="through"/>
              </v:group>
            </w:pict>
          </mc:Fallback>
        </mc:AlternateContent>
      </w:r>
    </w:p>
    <w:p w14:paraId="3809F250" w14:textId="62DB1813" w:rsidR="00137AD9" w:rsidRPr="00137AD9" w:rsidRDefault="00137AD9" w:rsidP="00137AD9">
      <w:r>
        <w:br w:type="page"/>
      </w:r>
    </w:p>
    <w:p w14:paraId="2BBCF297" w14:textId="77777777" w:rsidR="00C546EA" w:rsidRDefault="0004446E" w:rsidP="007300B5">
      <w:pPr>
        <w:pStyle w:val="Heading1"/>
        <w:contextualSpacing w:val="0"/>
        <w:rPr>
          <w:ins w:id="125" w:author="Tim Hallett" w:date="2015-01-07T13:22:00Z"/>
          <w:i/>
        </w:rPr>
      </w:pPr>
      <w:r>
        <w:t xml:space="preserve">Discussion </w:t>
      </w:r>
      <w:r>
        <w:rPr>
          <w:i/>
        </w:rPr>
        <w:t>(1500 words)</w:t>
      </w:r>
    </w:p>
    <w:p w14:paraId="0AB35749" w14:textId="77777777" w:rsidR="003F7677" w:rsidRDefault="003F7677" w:rsidP="0086036A">
      <w:pPr>
        <w:pStyle w:val="normal0"/>
        <w:rPr>
          <w:ins w:id="126" w:author="Tim Hallett" w:date="2015-01-07T13:30:00Z"/>
        </w:rPr>
      </w:pPr>
    </w:p>
    <w:p w14:paraId="1D28497D" w14:textId="77777777" w:rsidR="00165D56" w:rsidRDefault="00165D56" w:rsidP="0086036A">
      <w:pPr>
        <w:pStyle w:val="normal0"/>
        <w:rPr>
          <w:ins w:id="127" w:author="Tim Hallett" w:date="2015-01-07T13:30:00Z"/>
        </w:rPr>
      </w:pPr>
      <w:ins w:id="128" w:author="Tim Hallett" w:date="2015-01-07T13:30:00Z">
        <w:r>
          <w:t>Here’s a “body plan” for the Discussion…</w:t>
        </w:r>
      </w:ins>
    </w:p>
    <w:p w14:paraId="2D97FC34" w14:textId="77777777" w:rsidR="00165D56" w:rsidRDefault="00165D56" w:rsidP="0086036A">
      <w:pPr>
        <w:pStyle w:val="normal0"/>
        <w:rPr>
          <w:ins w:id="129" w:author="Tim Hallett" w:date="2015-01-07T13:22:00Z"/>
        </w:rPr>
      </w:pPr>
    </w:p>
    <w:p w14:paraId="1A8AD943" w14:textId="159EAC1B" w:rsidR="0086036A" w:rsidRDefault="003F7677" w:rsidP="0086036A">
      <w:pPr>
        <w:pStyle w:val="normal0"/>
      </w:pPr>
      <w:ins w:id="130" w:author="Tim Hallett" w:date="2015-01-07T13:25:00Z">
        <w:r>
          <w:t xml:space="preserve">Para 1: </w:t>
        </w:r>
      </w:ins>
      <w:ins w:id="131" w:author="Tim Hallett" w:date="2015-01-07T13:22:00Z">
        <w:r>
          <w:t>Summarise your findings</w:t>
        </w:r>
      </w:ins>
      <w:ins w:id="132" w:author="Tim Hallett" w:date="2015-01-07T13:23:00Z">
        <w:r>
          <w:t xml:space="preserve"> –</w:t>
        </w:r>
      </w:ins>
      <w:ins w:id="133" w:author="Tim Hallett" w:date="2015-01-07T13:25:00Z">
        <w:r>
          <w:t xml:space="preserve"> deaths from outside clinic setting,</w:t>
        </w:r>
      </w:ins>
      <w:ins w:id="134" w:author="Tim Hallett" w:date="2015-01-07T13:23:00Z">
        <w:r>
          <w:t xml:space="preserve"> no single bullet</w:t>
        </w:r>
      </w:ins>
      <w:ins w:id="135" w:author="Tim Hallett" w:date="2015-01-07T13:25:00Z">
        <w:r>
          <w:t xml:space="preserve"> interventions</w:t>
        </w:r>
      </w:ins>
      <w:ins w:id="136" w:author="Tim Hallett" w:date="2015-01-07T13:23:00Z">
        <w:r>
          <w:t xml:space="preserve">, </w:t>
        </w:r>
      </w:ins>
      <w:ins w:id="137" w:author="Tim Hallett" w:date="2015-01-07T13:25:00Z">
        <w:r>
          <w:t>combinations</w:t>
        </w:r>
      </w:ins>
      <w:ins w:id="138" w:author="Tim Hallett" w:date="2015-01-07T13:23:00Z">
        <w:r>
          <w:t xml:space="preserve"> good that attac</w:t>
        </w:r>
        <w:r w:rsidR="00433B30">
          <w:t xml:space="preserve">k all parts of the cascade, </w:t>
        </w:r>
        <w:proofErr w:type="spellStart"/>
        <w:r w:rsidR="00433B30">
          <w:t>pot</w:t>
        </w:r>
        <w:r>
          <w:t>entilaly</w:t>
        </w:r>
        <w:proofErr w:type="spellEnd"/>
        <w:r>
          <w:t xml:space="preserve"> gets as great an impact as UTT, although “immediate ART” </w:t>
        </w:r>
      </w:ins>
      <w:ins w:id="139" w:author="Tim Hallett" w:date="2015-01-07T13:24:00Z">
        <w:r>
          <w:t xml:space="preserve">gets almost same impact and </w:t>
        </w:r>
      </w:ins>
      <w:ins w:id="140" w:author="Tim Hallett" w:date="2015-01-07T13:25:00Z">
        <w:r>
          <w:t>is a lot s</w:t>
        </w:r>
      </w:ins>
      <w:ins w:id="141" w:author="Tim Hallett" w:date="2015-01-07T13:23:00Z">
        <w:r>
          <w:t>impler.</w:t>
        </w:r>
      </w:ins>
    </w:p>
    <w:p w14:paraId="2F6BDB5A" w14:textId="77777777" w:rsidR="002D5362" w:rsidRDefault="002D5362" w:rsidP="0086036A">
      <w:pPr>
        <w:pStyle w:val="normal0"/>
      </w:pPr>
    </w:p>
    <w:p w14:paraId="6B43F5DC" w14:textId="22A49510" w:rsidR="0086036A" w:rsidRDefault="00BE1B57" w:rsidP="002D5362">
      <w:pPr>
        <w:pStyle w:val="normal0"/>
        <w:ind w:firstLine="720"/>
      </w:pPr>
      <w:r>
        <w:t xml:space="preserve">These results </w:t>
      </w:r>
      <w:r w:rsidR="002D5362">
        <w:t>show that within a</w:t>
      </w:r>
      <w:r w:rsidR="00025424">
        <w:t>n ART programme in Kenya</w:t>
      </w:r>
      <w:r w:rsidR="00376AC0">
        <w:t xml:space="preserve"> and</w:t>
      </w:r>
      <w:r w:rsidR="00025424">
        <w:t xml:space="preserve"> under our baseline</w:t>
      </w:r>
      <w:r w:rsidR="00376AC0">
        <w:t xml:space="preserve"> conditions</w:t>
      </w:r>
      <w:r w:rsidR="00FC6E36">
        <w:t xml:space="preserve"> care is suboptimal</w:t>
      </w:r>
      <w:r w:rsidR="00773AEC">
        <w:t>.</w:t>
      </w:r>
      <w:r w:rsidR="0022749A">
        <w:t xml:space="preserve"> </w:t>
      </w:r>
      <w:r w:rsidR="00B511F3">
        <w:t xml:space="preserve">Whilst the clinic’s viewpoint indicates that nearly half of all individuals initiating ART were successfully retained in pre-ART care, this </w:t>
      </w:r>
      <w:r w:rsidR="00081DF7">
        <w:t xml:space="preserve">outlook fails to capture </w:t>
      </w:r>
      <w:r w:rsidR="00475760">
        <w:t>individuals who never engaged with care</w:t>
      </w:r>
      <w:r w:rsidR="00081DF7">
        <w:t>.</w:t>
      </w:r>
      <w:r w:rsidR="00FC6E36">
        <w:t xml:space="preserve"> When viewed from outside a clinic setting, the majority of HIV-related deaths are attributable to p</w:t>
      </w:r>
      <w:r w:rsidR="00EF20F0">
        <w:t xml:space="preserve">atients who </w:t>
      </w:r>
      <w:r w:rsidR="0014225F">
        <w:t>never initiated ART</w:t>
      </w:r>
      <w:r w:rsidR="00EF20F0">
        <w:t>,</w:t>
      </w:r>
      <w:r w:rsidR="0014225F">
        <w:t xml:space="preserve"> and in particular </w:t>
      </w:r>
      <w:r w:rsidR="00EF20F0">
        <w:t xml:space="preserve">to </w:t>
      </w:r>
      <w:r w:rsidR="0014225F">
        <w:t xml:space="preserve">patients </w:t>
      </w:r>
      <w:r w:rsidR="00EF20F0">
        <w:t>who were aware of their HIV-status but due to failings of pre-ART care, did not initiate ART</w:t>
      </w:r>
      <w:r w:rsidR="00A522D1">
        <w:t xml:space="preserve"> (figure 2)</w:t>
      </w:r>
      <w:r w:rsidR="007E1DF4">
        <w:t>.</w:t>
      </w:r>
      <w:r w:rsidR="002D5362">
        <w:t xml:space="preserve"> </w:t>
      </w:r>
      <w:r w:rsidR="00F679B0">
        <w:t xml:space="preserve">Intervening </w:t>
      </w:r>
      <w:r w:rsidR="00DE6731">
        <w:t xml:space="preserve">at various points in care with our individual interventions </w:t>
      </w:r>
      <w:r w:rsidR="00EA6B9A">
        <w:t>has illustrated</w:t>
      </w:r>
      <w:r w:rsidR="00DE6731">
        <w:t xml:space="preserve"> that HIV-testing and pre-ART retention are particular weak points in care, as interventions </w:t>
      </w:r>
      <w:r w:rsidR="00A522D1">
        <w:t>targeting</w:t>
      </w:r>
      <w:r w:rsidR="00DE6731">
        <w:t xml:space="preserve"> them, such as HBCT or Improved Care, are highly impactful</w:t>
      </w:r>
      <w:r w:rsidR="00A522D1">
        <w:t xml:space="preserve"> (figure 3)</w:t>
      </w:r>
      <w:r w:rsidR="00DE6731">
        <w:t>. In contrast, removing pre-ART care all together (Immediate ART) and additionally actively seeking individuals (Universal Test &amp; Treat) avert</w:t>
      </w:r>
      <w:r w:rsidR="00B44CE5">
        <w:t>s</w:t>
      </w:r>
      <w:r w:rsidR="00DE6731">
        <w:t xml:space="preserve"> the most DALYs between 2010 and 2030; however, these interventions are expensive to implement. F</w:t>
      </w:r>
      <w:r w:rsidR="00F679B0">
        <w:t xml:space="preserve">rom </w:t>
      </w:r>
      <w:r w:rsidR="00DE6731">
        <w:t>our</w:t>
      </w:r>
      <w:r>
        <w:t xml:space="preserve"> </w:t>
      </w:r>
      <w:r w:rsidR="00F679B0">
        <w:t>analysis of these individual interventions, no single large-impact low-cost intervention</w:t>
      </w:r>
      <w:r w:rsidR="00DE6731">
        <w:t xml:space="preserve"> was identified</w:t>
      </w:r>
      <w:r w:rsidR="00F679B0">
        <w:t xml:space="preserve">. The high impact interventions are expensive, with a high cost per DALY averted and </w:t>
      </w:r>
      <w:r w:rsidR="00DE6731">
        <w:t>vice versa; yet t</w:t>
      </w:r>
      <w:r w:rsidR="00F679B0">
        <w:t>he majority of interventions tested f</w:t>
      </w:r>
      <w:r w:rsidR="00B44CE5">
        <w:t>e</w:t>
      </w:r>
      <w:r w:rsidR="00F679B0">
        <w:t>ll into the ca</w:t>
      </w:r>
      <w:r w:rsidR="002D5362">
        <w:t xml:space="preserve">tegory of small-impact low-cost. </w:t>
      </w:r>
      <w:r w:rsidR="00EA7FA2">
        <w:t xml:space="preserve">We identified a combination of six interventions that when applied simultaneously improve patient outcomes at a cost of $353 per DALY averted (in comparison to baseline). </w:t>
      </w:r>
      <w:r w:rsidR="00FA295E">
        <w:t>This combination strengthens care at multiple points and is potentially as impactful as the Universal Test and Treat intervention but with a lower average cost-effectiveness ratio.</w:t>
      </w:r>
      <w:r w:rsidR="00562710">
        <w:t xml:space="preserve"> However, </w:t>
      </w:r>
      <w:r w:rsidR="00B90493">
        <w:t>a</w:t>
      </w:r>
      <w:r w:rsidR="00531E22">
        <w:t xml:space="preserve"> cheaper alternative i</w:t>
      </w:r>
      <w:r w:rsidR="00B90493">
        <w:t>n</w:t>
      </w:r>
      <w:r w:rsidR="00531E22">
        <w:t xml:space="preserve"> the form of an</w:t>
      </w:r>
      <w:r w:rsidR="00B90493">
        <w:t xml:space="preserve"> </w:t>
      </w:r>
      <w:r w:rsidR="00562710">
        <w:t xml:space="preserve">Immediate ART intervention </w:t>
      </w:r>
      <w:r w:rsidR="00362523">
        <w:t>may be simpler to implement</w:t>
      </w:r>
      <w:r w:rsidR="00B90493">
        <w:t xml:space="preserve"> and yet</w:t>
      </w:r>
      <w:r w:rsidR="00362523">
        <w:t xml:space="preserve"> still</w:t>
      </w:r>
      <w:r w:rsidR="00B90493">
        <w:t xml:space="preserve"> </w:t>
      </w:r>
      <w:r w:rsidR="00362523">
        <w:t xml:space="preserve">be </w:t>
      </w:r>
      <w:r w:rsidR="00B90493">
        <w:t>highly impactful.</w:t>
      </w:r>
    </w:p>
    <w:p w14:paraId="00A5881C" w14:textId="77777777" w:rsidR="002D5362" w:rsidRDefault="002D5362" w:rsidP="002D5362">
      <w:pPr>
        <w:pStyle w:val="normal0"/>
        <w:ind w:firstLine="720"/>
      </w:pPr>
    </w:p>
    <w:p w14:paraId="5B8526E6" w14:textId="77777777" w:rsidR="0086036A" w:rsidRDefault="0086036A" w:rsidP="0086036A">
      <w:pPr>
        <w:pStyle w:val="normal0"/>
        <w:rPr>
          <w:ins w:id="142" w:author="Tim Hallett" w:date="2015-01-07T13:31:00Z"/>
        </w:rPr>
      </w:pPr>
    </w:p>
    <w:p w14:paraId="122021FC" w14:textId="04A60EF6" w:rsidR="007E3CA9" w:rsidRDefault="007E3CA9" w:rsidP="0086036A">
      <w:pPr>
        <w:pStyle w:val="normal0"/>
      </w:pPr>
      <w:ins w:id="143" w:author="Tim Hallett" w:date="2015-01-07T13:31:00Z">
        <w:r>
          <w:t xml:space="preserve">Para 2: So what should the world do based on this? Stop looking at outcomes from only clinic perspective, but evaluate from </w:t>
        </w:r>
        <w:proofErr w:type="spellStart"/>
        <w:r>
          <w:t>poplation</w:t>
        </w:r>
        <w:proofErr w:type="spellEnd"/>
        <w:r>
          <w:t xml:space="preserve"> perspective. Look at deaths in the </w:t>
        </w:r>
      </w:ins>
      <w:ins w:id="144" w:author="Tim Hallett" w:date="2015-01-07T13:32:00Z">
        <w:r>
          <w:t>community</w:t>
        </w:r>
      </w:ins>
      <w:ins w:id="145" w:author="Tim Hallett" w:date="2015-01-07T13:31:00Z">
        <w:r>
          <w:t>.</w:t>
        </w:r>
      </w:ins>
      <w:ins w:id="146" w:author="Tim Hallett" w:date="2015-01-07T13:32:00Z">
        <w:r>
          <w:t xml:space="preserve"> Understand point in the cascade for persons dying. </w:t>
        </w:r>
        <w:r w:rsidR="002B5DF0">
          <w:t xml:space="preserve">Stop focussing on and evaluating single interventions. </w:t>
        </w:r>
      </w:ins>
      <w:ins w:id="147" w:author="Tim Hallett" w:date="2015-01-07T13:33:00Z">
        <w:r w:rsidR="00115A1A">
          <w:t xml:space="preserve">Don’t </w:t>
        </w:r>
        <w:proofErr w:type="gramStart"/>
        <w:r w:rsidR="00115A1A">
          <w:t>roll-out</w:t>
        </w:r>
        <w:proofErr w:type="gramEnd"/>
        <w:r w:rsidR="00115A1A">
          <w:t xml:space="preserve"> a wide-spread UTT until the cascade is fixed.  </w:t>
        </w:r>
        <w:proofErr w:type="gramStart"/>
        <w:r w:rsidR="00115A1A">
          <w:t xml:space="preserve">See </w:t>
        </w:r>
      </w:ins>
      <w:ins w:id="148" w:author="Tim Hallett" w:date="2015-01-07T13:34:00Z">
        <w:r w:rsidR="00B266C0">
          <w:t>Immediate</w:t>
        </w:r>
      </w:ins>
      <w:ins w:id="149" w:author="Tim Hallett" w:date="2015-01-07T13:33:00Z">
        <w:r w:rsidR="00115A1A">
          <w:t xml:space="preserve"> ART for what it is – a way to circumnavigate operational </w:t>
        </w:r>
        <w:proofErr w:type="spellStart"/>
        <w:r w:rsidR="00115A1A">
          <w:t>challeneges</w:t>
        </w:r>
      </w:ins>
      <w:proofErr w:type="spellEnd"/>
      <w:ins w:id="150" w:author="Tim Hallett" w:date="2015-01-07T13:34:00Z">
        <w:r w:rsidR="00115A1A">
          <w:t xml:space="preserve"> (and </w:t>
        </w:r>
        <w:r w:rsidR="00B266C0">
          <w:t>secondarily</w:t>
        </w:r>
        <w:r w:rsidR="00115A1A">
          <w:t>, to get prevention impact)</w:t>
        </w:r>
      </w:ins>
      <w:ins w:id="151" w:author="Tim Hallett" w:date="2015-01-07T13:33:00Z">
        <w:r w:rsidR="00115A1A">
          <w:t xml:space="preserve"> rather than as a way to gain </w:t>
        </w:r>
        <w:proofErr w:type="spellStart"/>
        <w:r w:rsidR="00115A1A">
          <w:t>additiaonl</w:t>
        </w:r>
        <w:proofErr w:type="spellEnd"/>
        <w:r w:rsidR="00115A1A">
          <w:t xml:space="preserve"> clinic benefit.</w:t>
        </w:r>
      </w:ins>
      <w:proofErr w:type="gramEnd"/>
      <w:ins w:id="152" w:author="Tim Hallett" w:date="2015-01-07T13:32:00Z">
        <w:r w:rsidR="002B5DF0">
          <w:t xml:space="preserve"> </w:t>
        </w:r>
      </w:ins>
    </w:p>
    <w:p w14:paraId="7CAB685C" w14:textId="77777777" w:rsidR="00621D75" w:rsidRDefault="00621D75" w:rsidP="0086036A">
      <w:pPr>
        <w:pStyle w:val="normal0"/>
      </w:pPr>
    </w:p>
    <w:p w14:paraId="03A3B50D" w14:textId="4BE27336" w:rsidR="009C5095" w:rsidRDefault="00EA489D" w:rsidP="00272A02">
      <w:pPr>
        <w:pStyle w:val="normal0"/>
        <w:ind w:firstLine="720"/>
      </w:pPr>
      <w:r>
        <w:t>This work indicates that it is imperative for ART programmes to evaluate patient outcomes from the population perspective. The viewpoint of the clinic is biased, as on</w:t>
      </w:r>
      <w:r w:rsidR="00E667F8">
        <w:t xml:space="preserve">ly individuals who have had contact </w:t>
      </w:r>
      <w:r>
        <w:t xml:space="preserve">with the clinic are accounted for. </w:t>
      </w:r>
      <w:r w:rsidR="00E667F8">
        <w:t>Thus, to fully understand where deficiencies in care are leading to lives being lost to HIV, deaths in the community must</w:t>
      </w:r>
      <w:r w:rsidR="00D81120">
        <w:t xml:space="preserve"> also</w:t>
      </w:r>
      <w:r w:rsidR="00E667F8">
        <w:t xml:space="preserve"> be </w:t>
      </w:r>
      <w:r w:rsidR="00FE2262">
        <w:t>considered</w:t>
      </w:r>
      <w:r w:rsidR="00E667F8">
        <w:t xml:space="preserve">. </w:t>
      </w:r>
      <w:r w:rsidR="009C5095">
        <w:t xml:space="preserve">This poses significant challenges for HIV care </w:t>
      </w:r>
      <w:r w:rsidR="009378A7">
        <w:t>providers,</w:t>
      </w:r>
      <w:r w:rsidR="009C5095">
        <w:t xml:space="preserve"> as assessing community level outcomes, particular</w:t>
      </w:r>
      <w:r w:rsidR="00E8776E">
        <w:t>ly</w:t>
      </w:r>
      <w:r w:rsidR="009C5095">
        <w:t xml:space="preserve"> among individuals with no prior engagement in care, is both financially and logistically </w:t>
      </w:r>
      <w:r w:rsidR="009378A7">
        <w:t>testing</w:t>
      </w:r>
      <w:r w:rsidR="009C5095">
        <w:t>.</w:t>
      </w:r>
      <w:r w:rsidR="004D2013">
        <w:t xml:space="preserve"> Additionally, as ART programmes consider implementing interventions to improve care, many current interventions only ta</w:t>
      </w:r>
      <w:r w:rsidR="00FB28BC">
        <w:t>r</w:t>
      </w:r>
      <w:r w:rsidR="004D2013">
        <w:t>get one aspect of care</w:t>
      </w:r>
      <w:r w:rsidR="004D2013">
        <w:fldChar w:fldCharType="begin"/>
      </w:r>
      <w:r w:rsidR="0075253B">
        <w:instrText xml:space="preserve"> ADDIN PAPERS2_CITATIONS &lt;citation&gt;&lt;uuid&gt;CCACA780-9CE2-4262-8752-3EFE8D3CED5F&lt;/uuid&gt;&lt;priority&gt;65&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4D2013">
        <w:fldChar w:fldCharType="separate"/>
      </w:r>
      <w:r w:rsidR="004D2013">
        <w:rPr>
          <w:lang w:val="en-US"/>
        </w:rPr>
        <w:t>{Kilmarx:2013iy, Barnighausen:2011cb</w:t>
      </w:r>
      <w:r w:rsidR="004D2013">
        <w:fldChar w:fldCharType="end"/>
      </w:r>
      <w:r w:rsidR="004D2013">
        <w:t>,</w:t>
      </w:r>
      <w:r w:rsidR="004D2013">
        <w:fldChar w:fldCharType="begin"/>
      </w:r>
      <w:r w:rsidR="0075253B">
        <w:instrText xml:space="preserve"> ADDIN PAPERS2_CITATIONS &lt;citation&gt;&lt;uuid&gt;C5DF5295-BE1D-4870-B8AB-2FCE26BEB0A6&lt;/uuid&gt;&lt;priority&gt;66&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4D2013">
        <w:fldChar w:fldCharType="separate"/>
      </w:r>
      <w:r w:rsidR="004D2013">
        <w:rPr>
          <w:lang w:val="en-US"/>
        </w:rPr>
        <w:t>Govindasamy:2014fa}</w:t>
      </w:r>
      <w:r w:rsidR="004D2013">
        <w:fldChar w:fldCharType="end"/>
      </w:r>
      <w:r w:rsidR="004D2013">
        <w:t>. Therefore, the desired impact of any intervention</w:t>
      </w:r>
      <w:r w:rsidR="00D37554">
        <w:t>s enacted</w:t>
      </w:r>
      <w:r w:rsidR="004D2013">
        <w:t xml:space="preserve"> will be attenuated by downstream deficiencies in care, and also limited by any upstream constraints.</w:t>
      </w:r>
      <w:r w:rsidR="00E8776E">
        <w:t xml:space="preserve"> </w:t>
      </w:r>
      <w:r w:rsidR="004D2013">
        <w:t>For instance, interventions targeting linkage to care will be constrained by the number of i</w:t>
      </w:r>
      <w:r w:rsidR="0059161B">
        <w:t>ndividuals who attempt to link and capped by downstream losses from pre-ART and ART care.</w:t>
      </w:r>
      <w:r w:rsidR="00216099">
        <w:t xml:space="preserve"> Thus, care must be systematically strengthened to fully realise the benefits afforded by ART</w:t>
      </w:r>
      <w:r w:rsidR="00070268">
        <w:t>.</w:t>
      </w:r>
      <w:r w:rsidR="00733C70">
        <w:t xml:space="preserve"> Importantly, interventions utilising an immediate ART strategy circumnavigate the operational challenges of pre-ART care by removing it, potentially depriving patients of its ancillary benefits</w:t>
      </w:r>
      <w:r w:rsidR="00733C70">
        <w:fldChar w:fldCharType="begin"/>
      </w:r>
      <w:r w:rsidR="00733C70">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733C70">
        <w:fldChar w:fldCharType="separate"/>
      </w:r>
      <w:r w:rsidR="00733C70">
        <w:rPr>
          <w:lang w:val="en-US"/>
        </w:rPr>
        <w:t>{Burtle:2012kw,</w:t>
      </w:r>
      <w:r w:rsidR="00733C70">
        <w:fldChar w:fldCharType="end"/>
      </w:r>
      <w:r w:rsidR="00733C70">
        <w:fldChar w:fldCharType="begin"/>
      </w:r>
      <w:r w:rsidR="00733C70">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733C70">
        <w:fldChar w:fldCharType="separate"/>
      </w:r>
      <w:r w:rsidR="00733C70">
        <w:rPr>
          <w:lang w:val="en-US"/>
        </w:rPr>
        <w:t>Govindasamy:2014fa}</w:t>
      </w:r>
      <w:r w:rsidR="00733C70">
        <w:fldChar w:fldCharType="end"/>
      </w:r>
      <w:r w:rsidR="00733C70">
        <w:t>. This type of intervention does not target care at the clinic level but avoids the problem to reap the prevention benefit.</w:t>
      </w:r>
    </w:p>
    <w:p w14:paraId="5C30505F" w14:textId="77777777" w:rsidR="00C439B4" w:rsidRDefault="00C439B4" w:rsidP="0086036A">
      <w:pPr>
        <w:pStyle w:val="normal0"/>
        <w:rPr>
          <w:ins w:id="153" w:author="Tim Hallett" w:date="2015-01-07T13:25:00Z"/>
        </w:rPr>
      </w:pPr>
    </w:p>
    <w:p w14:paraId="75C474C5" w14:textId="77777777" w:rsidR="003F7677" w:rsidRDefault="007E3CA9" w:rsidP="003F7677">
      <w:pPr>
        <w:pStyle w:val="normal0"/>
      </w:pPr>
      <w:ins w:id="154" w:author="Tim Hallett" w:date="2015-01-07T13:25:00Z">
        <w:r>
          <w:t>Para 3</w:t>
        </w:r>
        <w:r w:rsidR="003F7677">
          <w:t xml:space="preserve">: Say it isn’t exactly AMPATH, but is a bit like W Kenya and maybe elsewhere. </w:t>
        </w:r>
      </w:ins>
      <w:ins w:id="155" w:author="Tim Hallett" w:date="2015-01-07T13:26:00Z">
        <w:r w:rsidR="003F7677">
          <w:t xml:space="preserve">Talk about difference between settings. </w:t>
        </w:r>
      </w:ins>
      <w:ins w:id="156" w:author="Tim Hallett" w:date="2015-01-07T13:25:00Z">
        <w:r w:rsidR="003F7677">
          <w:t>Talk about other model results.</w:t>
        </w:r>
      </w:ins>
    </w:p>
    <w:p w14:paraId="02E543D4" w14:textId="77777777" w:rsidR="00272A02" w:rsidRDefault="00272A02" w:rsidP="003F7677">
      <w:pPr>
        <w:pStyle w:val="normal0"/>
      </w:pPr>
    </w:p>
    <w:p w14:paraId="71A0C111" w14:textId="60631A5D" w:rsidR="005F2329" w:rsidRDefault="005151F0" w:rsidP="005F2329">
      <w:pPr>
        <w:pStyle w:val="normal0"/>
        <w:ind w:firstLine="359"/>
      </w:pPr>
      <w:r>
        <w:t>This model was predominantly calibrated using a longitudinal dataset provided by AMPATH of western Kenya. However, only the elements of HIV care wer</w:t>
      </w:r>
      <w:r w:rsidR="002A743D">
        <w:t>e calibrated to the AMPATH data. N</w:t>
      </w:r>
      <w:r>
        <w:t>ational estimates o</w:t>
      </w:r>
      <w:r w:rsidR="002A743D">
        <w:t>f incidence were used to drive and replicate the epidemic before model results were then validated against further national estimates of prevalence, AIDS-related deaths and ART coverage</w:t>
      </w:r>
      <w:r w:rsidR="002A743D">
        <w:fldChar w:fldCharType="begin"/>
      </w:r>
      <w:r w:rsidR="0075253B">
        <w:instrText xml:space="preserve"> ADDIN PAPERS2_CITATIONS &lt;citation&gt;&lt;uuid&gt;9A602BA8-74DD-459F-8B0D-66E53EA5B788&lt;/uuid&gt;&lt;priority&gt;68&lt;/priority&gt;&lt;publications&gt;&lt;publication&gt;&lt;accepted_date&gt;99201400001200000000200000&lt;/accepted_date&gt;&lt;title&gt;Spectrum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gt;&lt;type&gt;400&lt;/type&gt;&lt;publication_date&gt;99201200001200000000200000&lt;/publication_date&gt;&lt;title&gt;Kenya AIDS Epidemic update 2011&lt;/title&gt;&lt;url&gt;http://www.unaids.org/en/dataanalysis/knowyourresponse/countryprogressreports/2012countries/ce_KE_Narrative_Report.pdf&lt;/url&gt;&lt;subtype&gt;403&lt;/subtype&gt;&lt;uuid&gt;148CB42E-E5DC-4884-808B-07649603377C&lt;/uuid&gt;&lt;bundle&gt;&lt;publication&gt;&lt;title&gt;UNAIDS&lt;/title&gt;&lt;type&gt;-100&lt;/type&gt;&lt;subtype&gt;-100&lt;/subtype&gt;&lt;uuid&gt;510EC51C-E6B6-4FDB-ACE6-AEF7DD4A03E1&lt;/uuid&gt;&lt;/publication&gt;&lt;/bundle&gt;&lt;authors&gt;&lt;author&gt;&lt;lastName&gt;NASCOP&lt;/lastName&gt;&lt;/author&gt;&lt;author&gt;&lt;lastName&gt;NACC&lt;/lastName&gt;&lt;/author&gt;&lt;/authors&gt;&lt;/publication&gt;&lt;/publications&gt;&lt;cites&gt;&lt;/cites&gt;&lt;/citation&gt;</w:instrText>
      </w:r>
      <w:r w:rsidR="002A743D">
        <w:fldChar w:fldCharType="separate"/>
      </w:r>
      <w:r w:rsidR="002A743D">
        <w:rPr>
          <w:lang w:val="en-US"/>
        </w:rPr>
        <w:t>{</w:t>
      </w:r>
      <w:proofErr w:type="spellStart"/>
      <w:r w:rsidR="002A743D">
        <w:rPr>
          <w:lang w:val="en-US"/>
        </w:rPr>
        <w:t>Spectrum:tl</w:t>
      </w:r>
      <w:proofErr w:type="spellEnd"/>
      <w:r w:rsidR="002A743D">
        <w:rPr>
          <w:lang w:val="en-US"/>
        </w:rPr>
        <w:t>, KAIS:2014ux, NASCOP:2012tp}</w:t>
      </w:r>
      <w:r w:rsidR="002A743D">
        <w:fldChar w:fldCharType="end"/>
      </w:r>
      <w:r w:rsidR="002A743D">
        <w:t>.</w:t>
      </w:r>
      <w:r w:rsidR="0035788B">
        <w:t xml:space="preserve"> Additionally, our baseline scenario does not include a HBCT component unlike the current programme at AMPATH.</w:t>
      </w:r>
      <w:r w:rsidR="002A743D">
        <w:t xml:space="preserve"> Consequently, </w:t>
      </w:r>
      <w:r w:rsidR="0035788B">
        <w:t>this</w:t>
      </w:r>
      <w:r w:rsidR="002A743D">
        <w:t xml:space="preserve"> model deviates from directly describing the state of care at AMPATH</w:t>
      </w:r>
      <w:r w:rsidR="0035788B">
        <w:t xml:space="preserve"> to more broadly capturing the probable state of care in Kenya</w:t>
      </w:r>
      <w:r w:rsidR="002A743D">
        <w:t>.</w:t>
      </w:r>
      <w:r w:rsidR="00230CBA">
        <w:t xml:space="preserve"> </w:t>
      </w:r>
      <w:r w:rsidR="00C3101D">
        <w:t>Thus, t</w:t>
      </w:r>
      <w:r w:rsidR="00221D4E">
        <w:t xml:space="preserve">he generalisability of these results to other ART programmes and elsewhere in sub-Saharan Africa remains open to debate. </w:t>
      </w:r>
      <w:r w:rsidR="00C3101D">
        <w:t>With</w:t>
      </w:r>
      <w:r w:rsidR="00B324E9">
        <w:t xml:space="preserve"> limited data of this type currently available, little insight is currently available as to the state of care in other sub</w:t>
      </w:r>
      <w:r w:rsidR="009D1961">
        <w:t xml:space="preserve">-Saharan countries. </w:t>
      </w:r>
      <w:r w:rsidR="00B324E9">
        <w:t xml:space="preserve">A similar </w:t>
      </w:r>
      <w:r w:rsidR="00DD041D">
        <w:t xml:space="preserve">modelling study </w:t>
      </w:r>
      <w:r w:rsidR="00B324E9">
        <w:t xml:space="preserve">recently </w:t>
      </w:r>
      <w:r w:rsidR="00DD041D">
        <w:t xml:space="preserve">found that improving the re-initiation of ART in a treatment programme </w:t>
      </w:r>
      <w:r w:rsidR="00FA7950">
        <w:t xml:space="preserve">in South Africa </w:t>
      </w:r>
      <w:r w:rsidR="00DD041D">
        <w:t>was a highly cost-effective intervention</w:t>
      </w:r>
      <w:r w:rsidR="00DD041D">
        <w:fldChar w:fldCharType="begin"/>
      </w:r>
      <w:r w:rsidR="0075253B">
        <w:instrText xml:space="preserve"> ADDIN PAPERS2_CITATIONS &lt;citation&gt;&lt;uuid&gt;CD8FFEEB-ACAB-4030-8E26-E8A077A2A6DC&lt;/uuid&gt;&lt;priority&gt;69&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DD041D">
        <w:fldChar w:fldCharType="separate"/>
      </w:r>
      <w:r w:rsidR="00DD041D">
        <w:rPr>
          <w:lang w:val="en-US"/>
        </w:rPr>
        <w:t>{Klein:2014ho}</w:t>
      </w:r>
      <w:r w:rsidR="00DD041D">
        <w:fldChar w:fldCharType="end"/>
      </w:r>
      <w:r w:rsidR="00DD041D">
        <w:t xml:space="preserve">. </w:t>
      </w:r>
      <w:r w:rsidR="00AF3BF7">
        <w:t xml:space="preserve">This leads us to speculate that a larger proportion of individuals are initiating ART in </w:t>
      </w:r>
      <w:r w:rsidR="00510929">
        <w:t xml:space="preserve">South Africa as our model results indicate that </w:t>
      </w:r>
      <w:r w:rsidR="000067A3">
        <w:t xml:space="preserve">a similar intervention was not particularly impactful. Indeed, in our model, this type of intervention becomes much more powerful if upstream care is made </w:t>
      </w:r>
      <w:proofErr w:type="gramStart"/>
      <w:r w:rsidR="000067A3">
        <w:t>perfect[</w:t>
      </w:r>
      <w:proofErr w:type="gramEnd"/>
      <w:r w:rsidR="000067A3" w:rsidRPr="00C41D38">
        <w:rPr>
          <w:i/>
        </w:rPr>
        <w:t xml:space="preserve">results </w:t>
      </w:r>
      <w:r w:rsidR="00C41D38" w:rsidRPr="00C41D38">
        <w:rPr>
          <w:i/>
        </w:rPr>
        <w:t>not</w:t>
      </w:r>
      <w:r w:rsidR="000067A3" w:rsidRPr="00C41D38">
        <w:rPr>
          <w:i/>
        </w:rPr>
        <w:t xml:space="preserve"> shown (in LeaksReverse.docx)</w:t>
      </w:r>
      <w:r w:rsidR="000067A3">
        <w:t>].</w:t>
      </w:r>
      <w:r w:rsidR="002D7F02">
        <w:t xml:space="preserve"> In another mathematical model investigating</w:t>
      </w:r>
      <w:r w:rsidR="00DD041D">
        <w:t xml:space="preserve"> HIV testing strategies in South Africa, Bendavid </w:t>
      </w:r>
      <w:r w:rsidR="00DD041D" w:rsidRPr="00554D45">
        <w:rPr>
          <w:i/>
        </w:rPr>
        <w:t>et al</w:t>
      </w:r>
      <w:r w:rsidR="002D7F02">
        <w:t>. demonstrate</w:t>
      </w:r>
      <w:r w:rsidR="00DD041D">
        <w:t xml:space="preserve"> that implementing a universal test and treat strategy with enhanced linkage and retention in care would nearly double the survival benefits of a strategy with current linkage and retention rates</w:t>
      </w:r>
      <w:r w:rsidR="00DD041D">
        <w:fldChar w:fldCharType="begin"/>
      </w:r>
      <w:r w:rsidR="0075253B">
        <w:instrText xml:space="preserve"> ADDIN PAPERS2_CITATIONS &lt;citation&gt;&lt;uuid&gt;6C360E2E-9F8E-4C1E-B854-83C4D3F737DA&lt;/uuid&gt;&lt;priority&gt;70&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 xml:space="preserve">. Status quo linkage rates were 67% compared to 60% in </w:t>
      </w:r>
      <w:r w:rsidR="002D7F02">
        <w:t>our</w:t>
      </w:r>
      <w:r w:rsidR="00DD041D">
        <w:t xml:space="preserve"> results, further illustrating the importance of successfully linking patients to care</w:t>
      </w:r>
      <w:r w:rsidR="00DD041D">
        <w:fldChar w:fldCharType="begin"/>
      </w:r>
      <w:r w:rsidR="0075253B">
        <w:instrText xml:space="preserve"> ADDIN PAPERS2_CITATIONS &lt;citation&gt;&lt;uuid&gt;C07A4D6C-37B1-4EAC-9DA0-FF50545B6DC3&lt;/uuid&gt;&lt;priority&gt;71&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DD041D">
        <w:fldChar w:fldCharType="separate"/>
      </w:r>
      <w:r w:rsidR="00DD041D">
        <w:rPr>
          <w:lang w:val="en-US"/>
        </w:rPr>
        <w:t>{Bendavid:2010gu}</w:t>
      </w:r>
      <w:r w:rsidR="00DD041D">
        <w:fldChar w:fldCharType="end"/>
      </w:r>
      <w:r w:rsidR="00DD041D">
        <w:t>.</w:t>
      </w:r>
    </w:p>
    <w:p w14:paraId="1F470DB7" w14:textId="77777777" w:rsidR="005F2329" w:rsidRDefault="005F2329" w:rsidP="005F2329">
      <w:pPr>
        <w:pStyle w:val="normal0"/>
        <w:ind w:firstLine="359"/>
      </w:pPr>
    </w:p>
    <w:p w14:paraId="1CEA858D" w14:textId="6C0D1B53" w:rsidR="005F2329" w:rsidRDefault="009D1961" w:rsidP="008C7E05">
      <w:pPr>
        <w:pStyle w:val="normal0"/>
        <w:ind w:firstLine="359"/>
      </w:pPr>
      <w:r>
        <w:t>With interest in characterising and quantifying the HIV cascade peaking in recent years, there still exists a need for comprehensive individual-level longitudinal data. Cross-sectional studies are only able to provide a static snapshot of the situation. Yet, to gain insight into the changing dynamics of care over time and to identify where best to intervene, longitudinal data is required. AMPATH is one of the few groups in sub-Saharan Africa able to provide such high-resolution data</w:t>
      </w:r>
      <w:r>
        <w:fldChar w:fldCharType="begin"/>
      </w:r>
      <w:r w:rsidR="0075253B">
        <w:instrText xml:space="preserve"> ADDIN PAPERS2_CITATIONS &lt;citation&gt;&lt;uuid&gt;7E35D954-4AE0-4C57-9E5E-FE3EA1E5E73A&lt;/uuid&gt;&lt;priority&gt;72&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fldChar w:fldCharType="separate"/>
      </w:r>
      <w:r>
        <w:rPr>
          <w:lang w:val="en-US"/>
        </w:rPr>
        <w:t>{Tierney:2007th}</w:t>
      </w:r>
      <w:r>
        <w:fldChar w:fldCharType="end"/>
      </w:r>
      <w:r>
        <w:t xml:space="preserve">, but it is hoped that as the use of mobile technology for data collection increases, a clearer image of the state of care in sub-Saharan Africa will begin to </w:t>
      </w:r>
      <w:r w:rsidR="003D202E">
        <w:t>emerge.</w:t>
      </w:r>
    </w:p>
    <w:p w14:paraId="3E31183C" w14:textId="77777777" w:rsidR="00272A02" w:rsidRDefault="00272A02" w:rsidP="0086036A">
      <w:pPr>
        <w:pStyle w:val="normal0"/>
        <w:rPr>
          <w:ins w:id="157" w:author="Tim Hallett" w:date="2015-01-07T13:26:00Z"/>
        </w:rPr>
      </w:pPr>
    </w:p>
    <w:p w14:paraId="53F6367E" w14:textId="09411EA4" w:rsidR="00433B30" w:rsidRDefault="007E3CA9" w:rsidP="0086036A">
      <w:pPr>
        <w:pStyle w:val="normal0"/>
        <w:rPr>
          <w:ins w:id="158" w:author="Tim Hallett" w:date="2015-01-07T13:26:00Z"/>
        </w:rPr>
      </w:pPr>
      <w:ins w:id="159" w:author="Tim Hallett" w:date="2015-01-07T13:26:00Z">
        <w:r>
          <w:t>Para 4</w:t>
        </w:r>
        <w:r w:rsidR="00433B30">
          <w:t xml:space="preserve">: Talk about how there is a big difference between “interventions” that can have the same name, and that this is a </w:t>
        </w:r>
        <w:proofErr w:type="spellStart"/>
        <w:r w:rsidR="00433B30">
          <w:t>caraciture</w:t>
        </w:r>
        <w:proofErr w:type="spellEnd"/>
        <w:r w:rsidR="00433B30">
          <w:t xml:space="preserve">. Case in point is the HBCT of AMPATH </w:t>
        </w:r>
        <w:proofErr w:type="spellStart"/>
        <w:r w:rsidR="00433B30">
          <w:t>vs</w:t>
        </w:r>
        <w:proofErr w:type="spellEnd"/>
        <w:r w:rsidR="00433B30">
          <w:t xml:space="preserve"> that of Connie/</w:t>
        </w:r>
        <w:proofErr w:type="spellStart"/>
        <w:r w:rsidR="00433B30">
          <w:t>Ruanne</w:t>
        </w:r>
        <w:proofErr w:type="spellEnd"/>
        <w:r w:rsidR="00433B30">
          <w:t>/</w:t>
        </w:r>
        <w:proofErr w:type="spellStart"/>
        <w:r w:rsidR="00433B30">
          <w:t>Jennny</w:t>
        </w:r>
        <w:proofErr w:type="spellEnd"/>
        <w:r w:rsidR="00433B30">
          <w:t>.</w:t>
        </w:r>
      </w:ins>
    </w:p>
    <w:p w14:paraId="279551BF" w14:textId="77777777" w:rsidR="00433B30" w:rsidRDefault="00433B30" w:rsidP="0086036A">
      <w:pPr>
        <w:pStyle w:val="normal0"/>
      </w:pPr>
    </w:p>
    <w:p w14:paraId="6BB4A841" w14:textId="764C96E2" w:rsidR="003D202E" w:rsidRDefault="00C224AE" w:rsidP="0043408B">
      <w:pPr>
        <w:pStyle w:val="normal0"/>
        <w:ind w:firstLine="720"/>
      </w:pPr>
      <w:r>
        <w:t>While t</w:t>
      </w:r>
      <w:r w:rsidR="003867BA">
        <w:t>his work discusses individual interventions by name, there are often big differences between interventions of the same name</w:t>
      </w:r>
      <w:r w:rsidR="008D77D6">
        <w:fldChar w:fldCharType="begin"/>
      </w:r>
      <w:r w:rsidR="0075253B">
        <w:instrText xml:space="preserve"> ADDIN PAPERS2_CITATIONS &lt;citation&gt;&lt;uuid&gt;41934BD8-F79F-4100-95D8-5151501F9776&lt;/uuid&gt;&lt;priority&gt;73&lt;/priority&gt;&lt;publications&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8D77D6">
        <w:fldChar w:fldCharType="separate"/>
      </w:r>
      <w:r w:rsidR="008D77D6">
        <w:rPr>
          <w:lang w:val="en-US"/>
        </w:rPr>
        <w:t>{Barnighausen:2011cb}</w:t>
      </w:r>
      <w:r w:rsidR="008D77D6">
        <w:fldChar w:fldCharType="end"/>
      </w:r>
      <w:r w:rsidR="003867BA">
        <w:t>.</w:t>
      </w:r>
      <w:r>
        <w:t xml:space="preserve"> For </w:t>
      </w:r>
      <w:r w:rsidR="003759E8">
        <w:t>example</w:t>
      </w:r>
      <w:r>
        <w:t>,</w:t>
      </w:r>
      <w:r w:rsidR="003759E8">
        <w:t xml:space="preserve"> in the case of HBCT interventions, two such interventions have been trialled in different locations in sub-Saharan Africa with dramatically differing results.</w:t>
      </w:r>
      <w:r w:rsidR="00582AB8">
        <w:t xml:space="preserve"> </w:t>
      </w:r>
      <w:r w:rsidR="00B7641A">
        <w:t>An intense HBCT intervention was tested in Kwazulu-Natal between 2011 and 2012 involving home-based HIV-testing followed by immediate POC CD4 testing and later by follow-up visits to facilitate linkage to and adherence to care</w:t>
      </w:r>
      <w:r w:rsidR="002454A8">
        <w:fldChar w:fldCharType="begin"/>
      </w:r>
      <w:r w:rsidR="0075253B">
        <w:instrText xml:space="preserve"> ADDIN PAPERS2_CITATIONS &lt;citation&gt;&lt;uuid&gt;FBB30A95-94AB-4CA2-8772-037A0802AF4B&lt;/uuid&gt;&lt;priority&gt;74&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2454A8">
        <w:fldChar w:fldCharType="separate"/>
      </w:r>
      <w:r w:rsidR="002454A8">
        <w:rPr>
          <w:lang w:val="en-US"/>
        </w:rPr>
        <w:t>{vanRooyen:2013gy}</w:t>
      </w:r>
      <w:r w:rsidR="002454A8">
        <w:fldChar w:fldCharType="end"/>
      </w:r>
      <w:r w:rsidR="00B7641A">
        <w:t>.</w:t>
      </w:r>
      <w:r w:rsidR="00427583">
        <w:t xml:space="preserve"> This intervention achieved 91% coverage of the community and within six months, 96% of newly diagnosed individuals had been linked to care</w:t>
      </w:r>
      <w:r w:rsidR="00427583">
        <w:fldChar w:fldCharType="begin"/>
      </w:r>
      <w:r w:rsidR="0075253B">
        <w:instrText xml:space="preserve"> ADDIN PAPERS2_CITATIONS &lt;citation&gt;&lt;uuid&gt;F7481393-3E35-4538-8F09-EA539FC11B7D&lt;/uuid&gt;&lt;priority&gt;75&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w:instrText>
      </w:r>
      <w:r w:rsidR="00427583">
        <w:fldChar w:fldCharType="separate"/>
      </w:r>
      <w:r w:rsidR="00427583">
        <w:rPr>
          <w:lang w:val="en-US"/>
        </w:rPr>
        <w:t>{vanRooyen:2013gy}</w:t>
      </w:r>
      <w:r w:rsidR="00427583">
        <w:fldChar w:fldCharType="end"/>
      </w:r>
      <w:r w:rsidR="00427583">
        <w:t xml:space="preserve">. In contrast, </w:t>
      </w:r>
      <w:r w:rsidR="005E5D58">
        <w:t>an HBCT intervention trialled between 2009 and 2011 at another AMPATH site in Kenya, achieved coverage of 88% of the population</w:t>
      </w:r>
      <w:r w:rsidR="00810A95">
        <w:t>,</w:t>
      </w:r>
      <w:r w:rsidR="005E5D58">
        <w:t xml:space="preserve"> but among newly diagnosed individuals only 15% had been linked to care over a median of 3.4 years since diagnosis</w:t>
      </w:r>
      <w:r w:rsidR="00810A95">
        <w:fldChar w:fldCharType="begin"/>
      </w:r>
      <w:r w:rsidR="0075253B">
        <w:instrText xml:space="preserve"> ADDIN PAPERS2_CITATIONS &lt;citation&gt;&lt;uuid&gt;1DFCFB0D-79EA-4BBD-AD85-D61D25A1FE30&lt;/uuid&gt;&lt;priority&gt;76&lt;/priority&gt;&lt;publications&gt;&lt;publication&gt;&lt;publication_date&gt;99201500001200000000200000&lt;/publication_date&gt;&lt;doi&gt;10.1016/S2352-3018(14)00034-4&lt;/doi&gt;&lt;title&gt;Linkage to and engagement in HIV care in western Kenya: an observational study using population-based estimates from home-based counselling and testing&lt;/title&gt;&lt;uuid&gt;E434F540-C9EB-4983-A81B-D31FF957B78E&lt;/uuid&gt;&lt;subtype&gt;400&lt;/subtype&gt;&lt;type&gt;400&lt;/type&gt;&lt;url&gt;http://www.sciencedirect.com/science/article/pii/S2352301814000344&lt;/url&gt;&lt;bundle&gt;&lt;publication&gt;&lt;publisher&gt;Elsevier Ltd&lt;/publisher&gt;&lt;title&gt;The Lancet HIV&lt;/title&gt;&lt;type&gt;-100&lt;/type&gt;&lt;subtype&gt;-100&lt;/subtype&gt;&lt;uuid&gt;5ADB8FF9-C339-4C19-AA83-7A88C1307E51&lt;/uuid&gt;&lt;/publication&gt;&lt;/bundle&gt;&lt;authors&gt;&lt;author&gt;&lt;firstName&gt;B&lt;/firstName&gt;&lt;middleNames&gt;L&lt;/middleNames&gt;&lt;lastName&gt;Genberg&lt;/lastName&gt;&lt;/author&gt;&lt;author&gt;&lt;firstName&gt;V&lt;/firstName&gt;&lt;lastName&gt;Naanyu&lt;/lastName&gt;&lt;/author&gt;&lt;author&gt;&lt;firstName&gt;Juddy&lt;/firstName&gt;&lt;lastName&gt;Wachira&lt;/lastName&gt;&lt;/author&gt;&lt;author&gt;&lt;firstName&gt;J&lt;/firstName&gt;&lt;middleNames&gt;W&lt;/middleNames&gt;&lt;lastName&gt;Hogan&lt;/lastName&gt;&lt;/author&gt;&lt;author&gt;&lt;firstName&gt;E&lt;/firstName&gt;&lt;lastName&gt;Sang&lt;/lastName&gt;&lt;/author&gt;&lt;/authors&gt;&lt;/publication&gt;&lt;/publications&gt;&lt;cites&gt;&lt;/cites&gt;&lt;/citation&gt;</w:instrText>
      </w:r>
      <w:r w:rsidR="00810A95">
        <w:fldChar w:fldCharType="separate"/>
      </w:r>
      <w:r w:rsidR="00810A95">
        <w:rPr>
          <w:lang w:val="en-US"/>
        </w:rPr>
        <w:t>{Genberg:2015cd}</w:t>
      </w:r>
      <w:r w:rsidR="00810A95">
        <w:fldChar w:fldCharType="end"/>
      </w:r>
      <w:r w:rsidR="005E5D58">
        <w:t>.</w:t>
      </w:r>
      <w:r w:rsidR="009A32A8">
        <w:t xml:space="preserve"> The difference in linkage rates between the two interventions is likely a result of the former involving POC CD4 testing and including follow-up visits to motivate indiv</w:t>
      </w:r>
      <w:r w:rsidR="00997A22">
        <w:t>iduals to link; h</w:t>
      </w:r>
      <w:r w:rsidR="009A32A8">
        <w:t xml:space="preserve">owever, </w:t>
      </w:r>
      <w:r w:rsidR="00094F4B">
        <w:t xml:space="preserve">while </w:t>
      </w:r>
      <w:r w:rsidR="009A32A8">
        <w:t xml:space="preserve">these </w:t>
      </w:r>
      <w:r w:rsidR="00094F4B">
        <w:t xml:space="preserve">interventions are often collectively referred to as HBCT, they </w:t>
      </w:r>
      <w:r w:rsidR="00997A22">
        <w:t>are very different in structure</w:t>
      </w:r>
      <w:r w:rsidR="002F46BE">
        <w:t xml:space="preserve"> and hence produce variable results.</w:t>
      </w:r>
      <w:r w:rsidR="003B1471">
        <w:t xml:space="preserve"> </w:t>
      </w:r>
      <w:proofErr w:type="gramStart"/>
      <w:r w:rsidR="003B1471">
        <w:t>[</w:t>
      </w:r>
      <w:r w:rsidR="003B1471" w:rsidRPr="00D06617">
        <w:rPr>
          <w:i/>
        </w:rPr>
        <w:t xml:space="preserve"> does</w:t>
      </w:r>
      <w:proofErr w:type="gramEnd"/>
      <w:r w:rsidR="003B1471" w:rsidRPr="00D06617">
        <w:rPr>
          <w:i/>
        </w:rPr>
        <w:t xml:space="preserve"> this mention the chimeric nature of HBCT </w:t>
      </w:r>
      <w:r w:rsidR="003B1471">
        <w:t xml:space="preserve">]  </w:t>
      </w:r>
    </w:p>
    <w:p w14:paraId="0CA7A394" w14:textId="77777777" w:rsidR="003D202E" w:rsidRDefault="003D202E" w:rsidP="0086036A">
      <w:pPr>
        <w:pStyle w:val="normal0"/>
        <w:rPr>
          <w:ins w:id="160" w:author="Tim Hallett" w:date="2015-01-07T13:25:00Z"/>
        </w:rPr>
      </w:pPr>
    </w:p>
    <w:p w14:paraId="266DDB4A" w14:textId="77777777" w:rsidR="003F7677" w:rsidRDefault="003F7677" w:rsidP="0086036A">
      <w:pPr>
        <w:pStyle w:val="normal0"/>
        <w:rPr>
          <w:ins w:id="161" w:author="Tim Hallett" w:date="2015-01-07T13:25:00Z"/>
        </w:rPr>
      </w:pPr>
      <w:ins w:id="162" w:author="Tim Hallett" w:date="2015-01-07T13:25:00Z">
        <w:r>
          <w:t>Go through the results again, this time slower and drawing in comparison to other data.</w:t>
        </w:r>
      </w:ins>
    </w:p>
    <w:p w14:paraId="5F82639F" w14:textId="77777777" w:rsidR="003F7677" w:rsidRDefault="003F7677" w:rsidP="0086036A">
      <w:pPr>
        <w:pStyle w:val="normal0"/>
        <w:numPr>
          <w:ilvl w:val="0"/>
          <w:numId w:val="15"/>
        </w:numPr>
      </w:pPr>
      <w:ins w:id="163" w:author="Tim Hallett" w:date="2015-01-07T13:25:00Z">
        <w:r>
          <w:t>Deaths outside clinic. Reference the ALPHA stuff.</w:t>
        </w:r>
      </w:ins>
    </w:p>
    <w:p w14:paraId="7FAA7128" w14:textId="11A462F8" w:rsidR="00C54A27" w:rsidRDefault="00C54A27" w:rsidP="0086036A">
      <w:pPr>
        <w:pStyle w:val="normal0"/>
        <w:numPr>
          <w:ilvl w:val="0"/>
          <w:numId w:val="15"/>
        </w:numPr>
        <w:rPr>
          <w:ins w:id="164" w:author="Tim Hallett" w:date="2015-01-07T13:25:00Z"/>
        </w:rPr>
      </w:pPr>
      <w:r>
        <w:t>Intervention bundles (tiering reference)</w:t>
      </w:r>
    </w:p>
    <w:p w14:paraId="2834BE61" w14:textId="255E759B" w:rsidR="003F7677" w:rsidRDefault="00B266C0" w:rsidP="0086036A">
      <w:pPr>
        <w:pStyle w:val="normal0"/>
        <w:numPr>
          <w:ilvl w:val="0"/>
          <w:numId w:val="15"/>
        </w:numPr>
      </w:pPr>
      <w:ins w:id="165" w:author="Tim Hallett" w:date="2015-01-07T13:34:00Z">
        <w:r>
          <w:t>Immediate</w:t>
        </w:r>
      </w:ins>
      <w:ins w:id="166" w:author="Tim Hallett" w:date="2015-01-07T13:27:00Z">
        <w:r w:rsidR="00433B30">
          <w:t xml:space="preserve"> ART – Lots of people saying this is sensible. </w:t>
        </w:r>
        <w:proofErr w:type="spellStart"/>
        <w:r w:rsidR="00433B30">
          <w:t>ALso</w:t>
        </w:r>
      </w:ins>
      <w:proofErr w:type="spellEnd"/>
      <w:ins w:id="167" w:author="Tim Hallett" w:date="2015-01-07T13:24:00Z">
        <w:r w:rsidR="003F7677">
          <w:t xml:space="preserve"> is in sympathy with (UNPUBLISHED UNTIL FEB 2015) findings from Rosen et al about how same-day ART gets </w:t>
        </w:r>
      </w:ins>
      <w:ins w:id="168" w:author="Tim Hallett" w:date="2015-01-07T13:27:00Z">
        <w:r w:rsidR="00433B30">
          <w:t>more people suppressed.</w:t>
        </w:r>
      </w:ins>
      <w:r w:rsidR="00151234">
        <w:t xml:space="preserve"> (</w:t>
      </w:r>
      <w:proofErr w:type="spellStart"/>
      <w:proofErr w:type="gramStart"/>
      <w:r w:rsidR="00151234">
        <w:t>granich</w:t>
      </w:r>
      <w:proofErr w:type="spellEnd"/>
      <w:proofErr w:type="gramEnd"/>
      <w:r w:rsidR="00151234">
        <w:t>?)</w:t>
      </w:r>
    </w:p>
    <w:p w14:paraId="6C73FC89" w14:textId="77777777" w:rsidR="002C6106" w:rsidRDefault="002C6106" w:rsidP="008638A5">
      <w:pPr>
        <w:pStyle w:val="normal0"/>
      </w:pPr>
    </w:p>
    <w:p w14:paraId="55A3B109" w14:textId="10EBF5C4" w:rsidR="002C6106" w:rsidRDefault="00A60C56" w:rsidP="00A60C56">
      <w:pPr>
        <w:pStyle w:val="normal0"/>
        <w:ind w:firstLine="720"/>
      </w:pPr>
      <w:r>
        <w:t>Considering the distribution of care experience among individuals who suffered an HIV-related death be</w:t>
      </w:r>
      <w:r w:rsidR="0025030B">
        <w:t>tween 2010 and 2030 (figure 2), 19% of individuals were never diagnosed and 57% failed to initiate ART before death.</w:t>
      </w:r>
      <w:r w:rsidR="00A56CFF">
        <w:t xml:space="preserve"> These results are in agreement with data from ALPHA sites in </w:t>
      </w:r>
      <w:proofErr w:type="spellStart"/>
      <w:r w:rsidR="00A56CFF">
        <w:t>Rakai</w:t>
      </w:r>
      <w:proofErr w:type="spellEnd"/>
      <w:r w:rsidR="00A56CFF">
        <w:t xml:space="preserve">, Uganda, which indicate that around ~20% of deaths in 2011 </w:t>
      </w:r>
      <w:r w:rsidR="00E97007">
        <w:t>were among undiagnosed individua</w:t>
      </w:r>
      <w:r w:rsidR="00A56CFF">
        <w:t xml:space="preserve">ls and ~50% were among individuals tested but who never initiated </w:t>
      </w:r>
      <w:proofErr w:type="gramStart"/>
      <w:r w:rsidR="00A56CFF">
        <w:t>ART[</w:t>
      </w:r>
      <w:proofErr w:type="spellStart"/>
      <w:proofErr w:type="gramEnd"/>
      <w:r w:rsidR="00A56CFF" w:rsidRPr="00A56CFF">
        <w:rPr>
          <w:i/>
          <w:color w:val="0000FF"/>
        </w:rPr>
        <w:t>Slaymaker</w:t>
      </w:r>
      <w:proofErr w:type="spellEnd"/>
      <w:r w:rsidR="00A56CFF" w:rsidRPr="00A56CFF">
        <w:rPr>
          <w:i/>
          <w:color w:val="0000FF"/>
        </w:rPr>
        <w:t xml:space="preserve"> (only going off the Paris slides here – can’t find the relevant paper)</w:t>
      </w:r>
      <w:r w:rsidR="00A56CFF">
        <w:t>].</w:t>
      </w:r>
      <w:r w:rsidR="0004292E">
        <w:t xml:space="preserve"> This reinforces our results and indicates that the majority of mortality is occurring outside the clinic.</w:t>
      </w:r>
    </w:p>
    <w:p w14:paraId="7A845A3D" w14:textId="77777777" w:rsidR="0004292E" w:rsidRDefault="0004292E" w:rsidP="00A60C56">
      <w:pPr>
        <w:pStyle w:val="normal0"/>
        <w:ind w:firstLine="720"/>
      </w:pPr>
    </w:p>
    <w:p w14:paraId="4C24DA72" w14:textId="2DBD6FBC" w:rsidR="00686B32" w:rsidRDefault="0004292E" w:rsidP="00416625">
      <w:pPr>
        <w:pStyle w:val="normal0"/>
        <w:ind w:firstLine="720"/>
      </w:pPr>
      <w:r>
        <w:t xml:space="preserve">Additionally, we illustrated that </w:t>
      </w:r>
      <w:r w:rsidR="009E3B14">
        <w:t xml:space="preserve">no single low-cost high-impact intervention currently exists, but that </w:t>
      </w:r>
      <w:r>
        <w:t xml:space="preserve">the most cost-effective pathway for improving care </w:t>
      </w:r>
      <w:r w:rsidR="009E3B14">
        <w:t>involves a combination of six interventions including</w:t>
      </w:r>
      <w:r>
        <w:t>: ART Outreach, POC CD4, VCT POC CD4, Linkage, Pre-ART Outreach and Adherence (figure 4). This combination of six interventions is highly cost-effective in comparison to the Universal Test and Treat intervention, averting 88% of the DALYs averted by the Univer</w:t>
      </w:r>
      <w:r w:rsidR="009E3B14">
        <w:t xml:space="preserve">sal Test and Treat intervention </w:t>
      </w:r>
      <w:r>
        <w:t>at 44% of the cost per DALY averted. This indicates that intervening at multiple points to strengthen care is almost as effective as removing pre-ART care in its entirety</w:t>
      </w:r>
      <w:r w:rsidR="000D2A31">
        <w:t>, such as in the Immediate ART or Universal Test &amp; Treat interventions.</w:t>
      </w:r>
      <w:r w:rsidR="00FC323A">
        <w:t xml:space="preserve"> These two interventions </w:t>
      </w:r>
      <w:r w:rsidR="00C8562C">
        <w:t>are the most impactful, but fail to address any deficiencies downstream of ART initiation, resulting in patients being lost from care or failing to achieve viral suppression.</w:t>
      </w:r>
      <w:r w:rsidR="00E52B39">
        <w:t xml:space="preserve"> However, little is known about the long-term impacts of immediate ART on patient retention and adherence; but the recently published early results of the </w:t>
      </w:r>
      <w:proofErr w:type="spellStart"/>
      <w:r w:rsidR="00E52B39">
        <w:t>RapIT</w:t>
      </w:r>
      <w:proofErr w:type="spellEnd"/>
      <w:r w:rsidR="00E52B39">
        <w:t xml:space="preserve"> trial in South Africa evaluating the effect of immediate ART initiation on ART uptake illustrate that 88% of enrolled patients were virally suppressed six months after treatment </w:t>
      </w:r>
      <w:proofErr w:type="gramStart"/>
      <w:r w:rsidR="00E52B39">
        <w:t>initiation[</w:t>
      </w:r>
      <w:proofErr w:type="gramEnd"/>
      <w:r w:rsidR="00E52B39" w:rsidRPr="00C70ECD">
        <w:rPr>
          <w:i/>
          <w:color w:val="FF0000"/>
        </w:rPr>
        <w:t>Rosen et al. Confidential. Unpublished</w:t>
      </w:r>
      <w:r w:rsidR="00E52B39">
        <w:t xml:space="preserve">]. </w:t>
      </w:r>
      <w:r w:rsidR="00416625">
        <w:t>The idea of “Test and Treat”</w:t>
      </w:r>
      <w:r w:rsidR="00686B32">
        <w:t>, a</w:t>
      </w:r>
      <w:r w:rsidR="00416625">
        <w:t xml:space="preserve"> strategy </w:t>
      </w:r>
      <w:r w:rsidR="00686B32">
        <w:t xml:space="preserve">involving </w:t>
      </w:r>
      <w:r w:rsidR="00416625">
        <w:t xml:space="preserve">initiating all infected individuals onto ART once identified has gained </w:t>
      </w:r>
      <w:r w:rsidR="00E52B39">
        <w:t xml:space="preserve">significant </w:t>
      </w:r>
      <w:r w:rsidR="00416625">
        <w:t>traction in recent years</w:t>
      </w:r>
      <w:r w:rsidR="00416625">
        <w:fldChar w:fldCharType="begin"/>
      </w:r>
      <w:r w:rsidR="00416625">
        <w:instrText xml:space="preserve"> ADDIN PAPERS2_CITATIONS &lt;citation&gt;&lt;uuid&gt;A9CCFD65-D772-48C9-B56C-5FD8A577B756&lt;/uuid&gt;&lt;priority&gt;0&lt;/priority&gt;&lt;publications&gt;&lt;publication&gt;&lt;uuid&gt;D9B5AA14-D94C-4F70-9BDC-5DF7370CDEBC&lt;/uuid&gt;&lt;volume&gt;373&lt;/volume&gt;&lt;doi&gt;10.1016/S0140-6736(08)61697-9&lt;/doi&gt;&lt;startpage&gt;48&lt;/startpage&gt;&lt;publication_date&gt;99200901031200000000222000&lt;/publication_date&gt;&lt;url&gt;http://dx.doi.org/10.1016/S0140-6736(08)61697-9&lt;/url&gt;&lt;type&gt;400&lt;/type&gt;&lt;title&gt;Universal voluntary HIV testing with immediate antiretroviral therapy as a strategy for elimination of HIV transmission: a mathematical model.&lt;/title&gt;&lt;location&gt;&amp;lt;html&amp;gt;&amp;lt;head&amp;gt;&amp;lt;meta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HIV/AIDS, WHO, Geneva, Switzerland.&lt;/institution&gt;&lt;number&gt;9657&lt;/number&gt;&lt;subtype&gt;400&lt;/subtype&gt;&lt;endpage&gt;57&lt;/endpage&gt;&lt;bundle&gt;&lt;publication&gt;&lt;publisher&gt;Elsevier Ltd&lt;/publisher&gt;&lt;url&gt;http://ac.els-cdn.com&lt;/url&gt;&lt;title&gt;The Lancet&lt;/title&gt;&lt;type&gt;-100&lt;/type&gt;&lt;subtype&gt;-100&lt;/subtype&gt;&lt;uuid&gt;D4445A8C-0847-492F-A395-C83F8CA9FA45&lt;/uuid&gt;&lt;/publication&gt;&lt;/bundle&gt;&lt;authors&gt;&lt;author&gt;&lt;firstName&gt;Reuben&lt;/firstName&gt;&lt;middleNames&gt;M&lt;/middleNames&gt;&lt;lastName&gt;Granich&lt;/lastName&gt;&lt;/author&gt;&lt;author&gt;&lt;firstName&gt;Charles&lt;/firstName&gt;&lt;middleNames&gt;F&lt;/middleNames&gt;&lt;lastName&gt;Gilks&lt;/lastName&gt;&lt;/author&gt;&lt;author&gt;&lt;firstName&gt;Christopher&lt;/firstName&gt;&lt;lastName&gt;Dye&lt;/lastName&gt;&lt;/author&gt;&lt;author&gt;&lt;lastName&gt;Cock&lt;/lastName&gt;&lt;nonDroppingParticle&gt;De&lt;/nonDroppingParticle&gt;&lt;firstName&gt;Kevin&lt;/firstName&gt;&lt;middleNames&gt;M&lt;/middleNames&gt;&lt;/author&gt;&lt;author&gt;&lt;firstName&gt;Brian&lt;/firstName&gt;&lt;middleNames&gt;G&lt;/middleNames&gt;&lt;lastName&gt;Williams&lt;/lastName&gt;&lt;/author&gt;&lt;/authors&gt;&lt;/publication&gt;&lt;/publications&gt;&lt;cites&gt;&lt;/cites&gt;&lt;/citation&gt;</w:instrText>
      </w:r>
      <w:r w:rsidR="00416625">
        <w:fldChar w:fldCharType="separate"/>
      </w:r>
      <w:r w:rsidR="00416625">
        <w:rPr>
          <w:lang w:val="en-US"/>
        </w:rPr>
        <w:t>{Granich:2009hv</w:t>
      </w:r>
      <w:r w:rsidR="00416625">
        <w:fldChar w:fldCharType="end"/>
      </w:r>
      <w:r w:rsidR="00416625">
        <w:fldChar w:fldCharType="begin"/>
      </w:r>
      <w:r w:rsidR="00416625">
        <w:instrText xml:space="preserve"> ADDIN PAPERS2_CITATIONS &lt;citation&gt;&lt;uuid&gt;02EFF36A-5FB9-42FE-A308-FEC01D79A006&lt;/uuid&gt;&lt;priority&gt;0&lt;/priority&gt;&lt;publications&gt;&lt;publication&gt;&lt;volume&gt;31&lt;/volume&gt;&lt;publication_date&gt;99200200001200000000200000&lt;/publication_date&gt;&lt;number&gt;1&lt;/number&gt;&lt;startpage&gt;27&lt;/startpage&gt;&lt;title&gt;Treatment for primary HIV infection: projecting outcomes of immediate, interrupted, or delayed therapy.&lt;/title&gt;&lt;uuid&gt;67B5544F-74EA-4BF5-995B-38934C454A83&lt;/uuid&gt;&lt;subtype&gt;400&lt;/subtype&gt;&lt;endpage&gt;37&lt;/endpage&gt;&lt;type&gt;400&lt;/type&gt;&lt;url&gt;http://europepmc.org/abstract/MED/12352147&lt;/url&gt;&lt;bundle&gt;&lt;publication&gt;&lt;title&gt;Journal of Acquired Immune Deficiency Syndromes&lt;/title&gt;&lt;type&gt;-100&lt;/type&gt;&lt;subtype&gt;-100&lt;/subtype&gt;&lt;uuid&gt;C88F0AA4-6709-4E22-92D5-FC6DF6CD4F27&lt;/uuid&gt;&lt;/publication&gt;&lt;/bundle&gt;&lt;authors&gt;&lt;author&gt;&lt;firstName&gt;Rochelle&lt;/firstName&gt;&lt;middleNames&gt;P&lt;/middleNames&gt;&lt;lastName&gt;Walensky&lt;/lastName&gt;&lt;/author&gt;&lt;author&gt;&lt;firstName&gt;Sue&lt;/firstName&gt;&lt;middleNames&gt;J&lt;/middleNames&gt;&lt;lastName&gt;Goldie&lt;/lastName&gt;&lt;/author&gt;&lt;author&gt;&lt;firstName&gt;Paul&lt;/firstName&gt;&lt;middleNames&gt;E&lt;/middleNames&gt;&lt;lastName&gt;Sax&lt;/lastName&gt;&lt;/author&gt;&lt;author&gt;&lt;firstName&gt;Milton&lt;/firstName&gt;&lt;middleNames&gt;C&lt;/middleNames&gt;&lt;lastName&gt;Weinstein&lt;/lastName&gt;&lt;/author&gt;&lt;author&gt;&lt;firstName&gt;A&lt;/firstName&gt;&lt;middleNames&gt;David&lt;/middleNames&gt;&lt;lastName&gt;Paltiel&lt;/lastName&gt;&lt;/author&gt;&lt;author&gt;&lt;firstName&gt;April&lt;/firstName&gt;&lt;middleNames&gt;D&lt;/middleNames&gt;&lt;lastName&gt;Kimmel&lt;/lastName&gt;&lt;/author&gt;&lt;author&gt;&lt;firstName&gt;G&lt;/firstName&gt;&lt;middleNames&gt;R&lt;/middleNames&gt;&lt;lastName&gt;Seage 3rd&lt;/lastName&gt;&lt;/author&gt;&lt;author&gt;&lt;firstName&gt;Elena&lt;/firstName&gt;&lt;lastName&gt;Losina&lt;/lastName&gt;&lt;/author&gt;&lt;author&gt;&lt;firstName&gt;Hong&lt;/firstName&gt;&lt;lastName&gt;Zhang&lt;/lastName&gt;&lt;/author&gt;&lt;author&gt;&lt;firstName&gt;Runa&lt;/firstName&gt;&lt;lastName&gt;Islam&lt;/lastName&gt;&lt;/author&gt;&lt;/authors&gt;&lt;/publication&gt;&lt;/publications&gt;&lt;cites&gt;&lt;/cites&gt;&lt;/citation&gt;</w:instrText>
      </w:r>
      <w:r w:rsidR="00416625">
        <w:fldChar w:fldCharType="separate"/>
      </w:r>
      <w:r w:rsidR="00416625">
        <w:rPr>
          <w:lang w:val="en-US"/>
        </w:rPr>
        <w:t>,Walensky:2002ve</w:t>
      </w:r>
      <w:r w:rsidR="00686B32">
        <w:rPr>
          <w:lang w:val="en-US"/>
        </w:rPr>
        <w:t>,</w:t>
      </w:r>
      <w:r w:rsidR="00416625">
        <w:fldChar w:fldCharType="end"/>
      </w:r>
      <w:r w:rsidR="00686B32">
        <w:fldChar w:fldCharType="begin"/>
      </w:r>
      <w:r w:rsidR="00686B32">
        <w:instrText xml:space="preserve"> ADDIN PAPERS2_CITATIONS &lt;citation&gt;&lt;uuid&gt;D0619657-3E84-40F5-965F-0240A64F8600&lt;/uuid&gt;&lt;priority&gt;0&lt;/priority&gt;&lt;publications&gt;&lt;publication&gt;&lt;publication_date&gt;99201312091200000000222000&lt;/publication_date&gt;&lt;startpage&gt;1&lt;/startpage&gt;&lt;doi&gt;10.1016/S2214-109X(13)70172-4&lt;/doi&gt;&lt;title&gt;Health benefits, costs, and cost-effectiveness of earlier eligibility for adult antiretroviral therapy and expanded treatment coverage: a combined analysis of 12 mathematical models</w:instrText>
      </w:r>
    </w:p>
    <w:p w14:paraId="550B62FC" w14:textId="25F22E3F" w:rsidR="00686B32" w:rsidRDefault="00686B32" w:rsidP="00686B32">
      <w:pPr>
        <w:pStyle w:val="normal0"/>
        <w:ind w:firstLine="720"/>
      </w:pPr>
      <w:r>
        <w:instrText>&lt;/title&gt;&lt;uuid&gt;7CBD1B2D-9EB0-489D-B4E9-BBA8019000AB&lt;/uuid&gt;&lt;subtype&gt;400&lt;/subtype&gt;&lt;publisher&gt;Eaton et al. Open Access article distributed under the terms of CC BY&lt;/publisher&gt;&lt;type&gt;400&lt;/type&gt;&lt;endpage&gt;12&lt;/endpage&gt;&lt;url&gt;http://dx.doi.org/10.1016/S2214-109X(13)70172-4&lt;/url&gt;&lt;bundle&gt;&lt;publication&gt;&lt;title&gt;The Lancet Global Health&lt;/title&gt;&lt;type&gt;-100&lt;/type&gt;&lt;subtype&gt;-100&lt;/subtype&gt;&lt;uuid&gt;77A81810-6839-455F-BC07-876B5B0C3B42&lt;/uuid&gt;&lt;/publication&gt;&lt;/bundle&gt;&lt;authors&gt;&lt;author&gt;&lt;firstName&gt;Jeffrey&lt;/firstName&gt;&lt;middleNames&gt;W&lt;/middleNames&gt;&lt;lastName&gt;Eaton&lt;/lastName&gt;&lt;/author&gt;&lt;author&gt;&lt;firstName&gt;Nicolas&lt;/firstName&gt;&lt;middleNames&gt;A&lt;/middleNames&gt;&lt;lastName&gt;Menzies&lt;/lastName&gt;&lt;/author&gt;&lt;author&gt;&lt;firstName&gt;John&lt;/firstName&gt;&lt;lastName&gt;Stover&lt;/lastName&gt;&lt;/author&gt;&lt;author&gt;&lt;firstName&gt;Valentina&lt;/firstName&gt;&lt;lastName&gt;Cambiano&lt;/lastName&gt;&lt;/author&gt;&lt;author&gt;&lt;firstName&gt;Leonid&lt;/firstName&gt;&lt;lastName&gt;Chindelevitch&lt;/lastName&gt;&lt;/author&gt;&lt;author&gt;&lt;firstName&gt;Anne&lt;/firstName&gt;&lt;lastName&gt;Cori&lt;/lastName&gt;&lt;/author&gt;&lt;author&gt;&lt;firstName&gt;Jan&lt;/firstName&gt;&lt;middleNames&gt;A C&lt;/middleNames&gt;&lt;lastName&gt;Hontelez&lt;/lastName&gt;&lt;/author&gt;&lt;author&gt;&lt;firstName&gt;Salal&lt;/firstName&gt;&lt;lastName&gt;Humair&lt;/lastName&gt;&lt;/author&gt;&lt;author&gt;&lt;firstName&gt;Cliff&lt;/firstName&gt;&lt;middleNames&gt;C&lt;/middleNames&gt;&lt;lastName&gt;Kerr&lt;/lastName&gt;&lt;/author&gt;&lt;author&gt;&lt;firstName&gt;Daniel&lt;/firstName&gt;&lt;middleNames&gt;J&lt;/middleNames&gt;&lt;lastName&gt;Klein&lt;/lastName&gt;&lt;/author&gt;&lt;author&gt;&lt;firstName&gt;Sharmistha&lt;/firstName&gt;&lt;lastName&gt;Mishra&lt;/lastName&gt;&lt;/author&gt;&lt;author&gt;&lt;firstName&gt;Kate&lt;/firstName&gt;&lt;middleNames&gt;M&lt;/middleNames&gt;&lt;lastName&gt;Mitchell&lt;/lastName&gt;&lt;/author&gt;&lt;author&gt;&lt;firstName&gt;Brooke&lt;/firstName&gt;&lt;middleNames&gt;E&lt;/middleNames&gt;&lt;lastName&gt;Nichols&lt;/lastName&gt;&lt;/author&gt;&lt;author&gt;&lt;firstName&gt;Peter&lt;/firstName&gt;&lt;lastName&gt;Vickerman&lt;/lastName&gt;&lt;/author&gt;&lt;author&gt;&lt;firstName&gt;Roel&lt;/firstName&gt;&lt;lastName&gt;Bakker&lt;/lastName&gt;&lt;/author&gt;&lt;author&gt;&lt;firstName&gt;Till&lt;/firstName&gt;&lt;middleNames&gt;W&lt;/middleNames&gt;&lt;lastName&gt;Bärnighausen&lt;/lastName&gt;&lt;/author&gt;&lt;author&gt;&lt;firstName&gt;Anna&lt;/firstName&gt;&lt;lastName&gt;Bershteyn&lt;/lastName&gt;&lt;/author&gt;&lt;author&gt;&lt;firstName&gt;David&lt;/firstName&gt;&lt;middleNames&gt;E&lt;/middleNames&gt;&lt;lastName&gt;Bloom&lt;/lastName&gt;&lt;/author&gt;&lt;author&gt;&lt;firstName&gt;Marie-Claude&lt;/firstName&gt;&lt;lastName&gt;Boily&lt;/lastName&gt;&lt;/author&gt;&lt;author&gt;&lt;firstName&gt;Stewart&lt;/firstName&gt;&lt;middleNames&gt;T&lt;/middleNames&gt;&lt;lastName&gt;Chang&lt;/lastName&gt;&lt;/author&gt;&lt;author&gt;&lt;firstName&gt;Ted&lt;/firstName&gt;&lt;lastName&gt;Cohen&lt;/lastName&gt;&lt;/author&gt;&lt;author&gt;&lt;firstName&gt;Peter&lt;/firstName&gt;&lt;middleNames&gt;J&lt;/middleNames&gt;&lt;lastName&gt;Dodd&lt;/lastName&gt;&lt;/author&gt;&lt;author&gt;&lt;firstName&gt;Christophe&lt;/firstName&gt;&lt;lastName&gt;Fraser&lt;/lastName&gt;&lt;/author&gt;&lt;author&gt;&lt;firstName&gt;Chaitra&lt;/firstName&gt;&lt;lastName&gt;Gopalappa&lt;/lastName&gt;&lt;/author&gt;&lt;author&gt;&lt;firstName&gt;Jens&lt;/firstName&gt;&lt;middleNames&gt;D&lt;/middleNames&gt;&lt;lastName&gt;Lundgren&lt;/lastName&gt;&lt;/author&gt;&lt;author&gt;&lt;firstName&gt;Natasha&lt;/firstName&gt;&lt;middleNames&gt;K&lt;/middleNames&gt;&lt;lastName&gt;Martin&lt;/lastName&gt;&lt;/author&gt;&lt;author&gt;&lt;firstName&gt;Evelinn&lt;/firstName&gt;&lt;lastName&gt;Mikkelsen&lt;/lastName&gt;&lt;/author&gt;&lt;author&gt;&lt;firstName&gt;Elisa&lt;/firstName&gt;&lt;lastName&gt;Mountain&lt;/lastName&gt;&lt;/author&gt;&lt;author&gt;&lt;firstName&gt;Quang&lt;/firstName&gt;&lt;middleNames&gt;D&lt;/middleNames&gt;&lt;lastName&gt;Pham&lt;/lastName&gt;&lt;/author&gt;&lt;author&gt;&lt;firstName&gt;Michael&lt;/firstName&gt;&lt;lastName&gt;Pickles&lt;/lastName&gt;&lt;/author&gt;&lt;author&gt;&lt;firstName&gt;Andrew&lt;/firstName&gt;&lt;middleNames&gt;N&lt;/middleNames&gt;&lt;lastName&gt;Phillips&lt;/lastName&gt;&lt;/author&gt;&lt;author&gt;&lt;firstName&gt;Lucy&lt;/firstName&gt;&lt;lastName&gt;Platt&lt;/lastName&gt;&lt;/author&gt;&lt;author&gt;&lt;firstName&gt;Carel&lt;/firstName&gt;&lt;lastName&gt;Pretorius&lt;/lastName&gt;&lt;/author&gt;&lt;author&gt;&lt;firstName&gt;Holly&lt;/firstName&gt;&lt;middleNames&gt;J&lt;/middleNames&gt;&lt;lastName&gt;Prudden&lt;/lastName&gt;&lt;/author&gt;&lt;author&gt;&lt;firstName&gt;Joshua&lt;/firstName&gt;&lt;middleNames&gt;A&lt;/middleNames&gt;&lt;lastName&gt;Salomon&lt;/lastName&gt;&lt;/author&gt;&lt;author&gt;&lt;lastName&gt;Vijver PhD&lt;/lastName&gt;&lt;nonDroppingParticle&gt;van de&lt;/nonDroppingParticle&gt;&lt;firstName&gt;David&lt;/firstName&gt;&lt;middleNames&gt;A M C&lt;/middleNames&gt;&lt;/author&gt;&lt;author&gt;&lt;lastName&gt;Vlas PhD&lt;/lastName&gt;&lt;nonDroppingParticle&gt;de&lt;/nonDroppingParticle&gt;&lt;firstName&gt;Sake&lt;/firstName&gt;&lt;middleNames&gt;J&lt;/middleNames&gt;&lt;/author&gt;&lt;author&gt;&lt;firstName&gt;Bradley&lt;/firstName&gt;&lt;middleNames&gt;G&lt;/middleNames&gt;&lt;lastName&gt;Wagner&lt;/lastName&gt;&lt;/author&gt;&lt;author&gt;&lt;firstName&gt;Richard&lt;/firstName&gt;&lt;middleNames&gt;G&lt;/middleNames&gt;&lt;lastName&gt;White&lt;/lastName&gt;&lt;/author&gt;&lt;author&gt;&lt;firstName&gt;David&lt;/firstName&gt;&lt;middleNames&gt;P&lt;/middleNames&gt;&lt;lastName&gt;Wilson&lt;/lastName&gt;&lt;/author&gt;&lt;author&gt;&lt;firstName&gt;Lei&lt;/firstName&gt;&lt;lastName&gt;Zhang&lt;/lastName&gt;&lt;/author&gt;&lt;author&gt;&lt;firstName&gt;John&lt;/firstName&gt;&lt;middleNames&gt;M&lt;/middleNames&gt;&lt;lastName&gt;Blandford&lt;/lastName&gt;&lt;/author&gt;&lt;author&gt;&lt;firstName&gt;Gesine&lt;/firstName&gt;&lt;lastName&gt;Meyer-Rath&lt;/lastName&gt;&lt;/author&gt;&lt;author&gt;&lt;firstName&gt;Michelle&lt;/firstName&gt;&lt;lastName&gt;Remme&lt;/lastName&gt;&lt;/author&gt;&lt;author&gt;&lt;firstName&gt;Paul&lt;/firstName&gt;&lt;lastName&gt;Revill&lt;/lastName&gt;&lt;/author&gt;&lt;author&gt;&lt;firstName&gt;Nalinee&lt;/firstName&gt;&lt;lastName&gt;Sangrujee&lt;/lastName&gt;&lt;/author&gt;&lt;author&gt;&lt;firstName&gt;Fern&lt;/firstName&gt;&lt;lastName&gt;Terris-Prestholt&lt;/lastName&gt;&lt;/author&gt;&lt;author&gt;&lt;firstName&gt;Meg&lt;/firstName&gt;&lt;lastName&gt;Doherty&lt;/lastName&gt;&lt;/author&gt;&lt;author&gt;&lt;firstName&gt;Nathan&lt;/firstName&gt;&lt;lastName&gt;Shaffer&lt;/lastName&gt;&lt;/author&gt;&lt;author&gt;&lt;firstName&gt;Philippa&lt;/firstName&gt;&lt;middleNames&gt;J&lt;/middleNames&gt;&lt;lastName&gt;Easterbrook&lt;/lastName&gt;&lt;/author&gt;&lt;author&gt;&lt;firstName&gt;Gottfried&lt;/firstName&gt;&lt;lastName&gt;Hirnschall&lt;/lastName&gt;&lt;/author&gt;&lt;author&gt;&lt;firstName&gt;Timothy&lt;/firstName&gt;&lt;middleNames&gt;B&lt;/middleNames&gt;&lt;lastName&gt;Hallett&lt;/lastName&gt;&lt;/author&gt;&lt;/authors&gt;&lt;/publication&gt;&lt;/publications&gt;&lt;cites&gt;&lt;/cites&gt;&lt;/citation&gt;</w:instrText>
      </w:r>
      <w:r>
        <w:fldChar w:fldCharType="separate"/>
      </w:r>
      <w:r>
        <w:rPr>
          <w:lang w:val="en-US"/>
        </w:rPr>
        <w:t>Eaton</w:t>
      </w:r>
      <w:proofErr w:type="gramStart"/>
      <w:r>
        <w:rPr>
          <w:lang w:val="en-US"/>
        </w:rPr>
        <w:t>:2013bv</w:t>
      </w:r>
      <w:proofErr w:type="gramEnd"/>
      <w:r>
        <w:rPr>
          <w:lang w:val="en-US"/>
        </w:rPr>
        <w:t>}</w:t>
      </w:r>
      <w:r>
        <w:fldChar w:fldCharType="end"/>
      </w:r>
      <w:r w:rsidR="00416625">
        <w:t xml:space="preserve">. </w:t>
      </w:r>
      <w:r w:rsidR="00E52B39">
        <w:t>In part due to the hypothesis that</w:t>
      </w:r>
      <w:r w:rsidR="00416625">
        <w:t xml:space="preserve"> </w:t>
      </w:r>
      <w:r>
        <w:t xml:space="preserve">initiating ART early </w:t>
      </w:r>
      <w:r w:rsidR="00181A12">
        <w:t xml:space="preserve">would reduce </w:t>
      </w:r>
      <w:r>
        <w:t xml:space="preserve">transmission and </w:t>
      </w:r>
      <w:r w:rsidR="00181A12">
        <w:t xml:space="preserve">therefore </w:t>
      </w:r>
      <w:r>
        <w:t>reduce the future ART need</w:t>
      </w:r>
      <w:r w:rsidR="00412CB8">
        <w:fldChar w:fldCharType="begin"/>
      </w:r>
      <w:r w:rsidR="0075253B">
        <w:instrText xml:space="preserve"> ADDIN PAPERS2_CITATIONS &lt;citation&gt;&lt;uuid&gt;311E1140-717D-4F83-AC88-FCB291304D11&lt;/uuid&gt;&lt;priority&gt;78&lt;/priority&gt;&lt;publications&gt;&lt;publication&gt;&lt;uuid&gt;0E4C8D2E-7E97-4A27-8B80-3E217670FBAD&lt;/uuid&gt;&lt;volume&gt;9&lt;/volume&gt;&lt;accepted_date&gt;99201205101200000000222000&lt;/accepted_date&gt;&lt;doi&gt;10.1371/journal.pmed.1001245&lt;/doi&gt;&lt;startpage&gt;e1001245&lt;/startpage&gt;&lt;publication_date&gt;99201200001200000000200000&lt;/publication_date&gt;&lt;url&gt;http://eutils.ncbi.nlm.nih.gov/entrez/eutils/elink.fcgi?dbfrom=pubmed&amp;amp;id=22802730&amp;amp;retmode=ref&amp;amp;cmd=prlinks&lt;/url&gt;&lt;type&gt;400&lt;/type&gt;&lt;title&gt;HIV treatment as prevention: systematic comparison of mathematical models of the potential impact of antiretroviral therapy on HIV incidence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Home&amp;lt;/a&amp;gt;&amp;lt;/div&amp;gt;&amp;lt;/body&amp;gt;&amp;lt;/html&amp;gt;&lt;/location&gt;&lt;submission_date&gt;99201201021200000000222000&lt;/submission_date&gt;&lt;number&gt;7&lt;/number&gt;&lt;institution&gt;Department of Infectious Disease Epidemiology, Imperial College London, London, United Kingdom. jeffrey.eaton@imperial.ac.uk&lt;/institution&gt;&lt;subtype&gt;400&lt;/subtype&gt;&lt;bundle&gt;&lt;publication&gt;&lt;title&gt;PLoS Medicine&lt;/title&gt;&lt;type&gt;-100&lt;/type&gt;&lt;subtype&gt;-100&lt;/subtype&gt;&lt;uuid&gt;032F8D8E-8579-48D1-833A-A61EDCB35F0F&lt;/uuid&gt;&lt;/publication&gt;&lt;/bundle&gt;&lt;authors&gt;&lt;author&gt;&lt;firstName&gt;Jeffrey&lt;/firstName&gt;&lt;middleNames&gt;W&lt;/middleNames&gt;&lt;lastName&gt;Eaton&lt;/lastName&gt;&lt;/author&gt;&lt;author&gt;&lt;firstName&gt;Leigh&lt;/firstName&gt;&lt;middleNames&gt;Francis&lt;/middleNames&gt;&lt;lastName&gt;Johnson&lt;/lastName&gt;&lt;/author&gt;&lt;author&gt;&lt;firstName&gt;Joshua&lt;/firstName&gt;&lt;middleNames&gt;A&lt;/middleNames&gt;&lt;lastName&gt;Salomon&lt;/lastName&gt;&lt;/author&gt;&lt;author&gt;&lt;firstName&gt;Till&lt;/firstName&gt;&lt;middleNames&gt;W&lt;/middleNames&gt;&lt;lastName&gt;Bärnighausen&lt;/lastName&gt;&lt;/author&gt;&lt;author&gt;&lt;firstName&gt;Eran&lt;/firstName&gt;&lt;lastName&gt;Bendavid&lt;/lastName&gt;&lt;/author&gt;&lt;author&gt;&lt;firstName&gt;Anna&lt;/firstName&gt;&lt;lastName&gt;Bershteyn&lt;/lastName&gt;&lt;/author&gt;&lt;author&gt;&lt;firstName&gt;David&lt;/firstName&gt;&lt;middleNames&gt;E&lt;/middleNames&gt;&lt;lastName&gt;Bloom&lt;/lastName&gt;&lt;/author&gt;&lt;author&gt;&lt;firstName&gt;Valentina&lt;/firstName&gt;&lt;lastName&gt;Cambiano&lt;/lastName&gt;&lt;/author&gt;&lt;author&gt;&lt;firstName&gt;Christophe&lt;/firstName&gt;&lt;lastName&gt;Fraser&lt;/lastName&gt;&lt;/author&gt;&lt;author&gt;&lt;firstName&gt;Jan&lt;/firstName&gt;&lt;middleNames&gt;A C&lt;/middleNames&gt;&lt;lastName&gt;Hontelez&lt;/lastName&gt;&lt;/author&gt;&lt;author&gt;&lt;firstName&gt;Salal&lt;/firstName&gt;&lt;lastName&gt;Humair&lt;/lastName&gt;&lt;/author&gt;&lt;author&gt;&lt;firstName&gt;Daniel&lt;/firstName&gt;&lt;middleNames&gt;J&lt;/middleNames&gt;&lt;lastName&gt;Klein&lt;/lastName&gt;&lt;/author&gt;&lt;author&gt;&lt;firstName&gt;Elisa&lt;/firstName&gt;&lt;middleNames&gt;F&lt;/middleNames&gt;&lt;lastName&gt;Long&lt;/lastName&gt;&lt;/author&gt;&lt;author&gt;&lt;firstName&gt;Andrew&lt;/firstName&gt;&lt;middleNames&gt;N&lt;/middleNames&gt;&lt;lastName&gt;Phillips&lt;/lastName&gt;&lt;/author&gt;&lt;author&gt;&lt;firstName&gt;Carel&lt;/firstName&gt;&lt;lastName&gt;Pretorius&lt;/lastName&gt;&lt;/author&gt;&lt;author&gt;&lt;firstName&gt;John&lt;/firstName&gt;&lt;lastName&gt;Stover&lt;/lastName&gt;&lt;/author&gt;&lt;author&gt;&lt;firstName&gt;Edward&lt;/firstName&gt;&lt;middleNames&gt;A&lt;/middleNames&gt;&lt;lastName&gt;Wenger&lt;/lastName&gt;&lt;/author&gt;&lt;author&gt;&lt;firstName&gt;Brian&lt;/firstName&gt;&lt;middleNames&gt;G&lt;/middleNames&gt;&lt;lastName&gt;Williams&lt;/lastName&gt;&lt;/author&gt;&lt;author&gt;&lt;firstName&gt;Timothy&lt;/firstName&gt;&lt;middleNames&gt;B&lt;/middleNames&gt;&lt;lastName&gt;Hallett&lt;/lastName&gt;&lt;/author&gt;&lt;/authors&gt;&lt;/publication&gt;&lt;/publications&gt;&lt;cites&gt;&lt;/cites&gt;&lt;/citation&gt;</w:instrText>
      </w:r>
      <w:r w:rsidR="00412CB8">
        <w:fldChar w:fldCharType="separate"/>
      </w:r>
      <w:r w:rsidR="00412CB8">
        <w:rPr>
          <w:lang w:val="en-US"/>
        </w:rPr>
        <w:t>{Eaton:2012bk}</w:t>
      </w:r>
      <w:r w:rsidR="00412CB8">
        <w:fldChar w:fldCharType="end"/>
      </w:r>
      <w:r>
        <w:t>.</w:t>
      </w:r>
      <w:r w:rsidR="00181A12">
        <w:t xml:space="preserve"> While the impact of ART in reducing transmission is undeniable</w:t>
      </w:r>
      <w:r w:rsidR="00181A12">
        <w:fldChar w:fldCharType="begin"/>
      </w:r>
      <w:r w:rsidR="0075253B">
        <w:instrText xml:space="preserve"> ADDIN PAPERS2_CITATIONS &lt;citation&gt;&lt;uuid&gt;1DCB8380-71C4-4949-A171-4B581CD2F037&lt;/uuid&gt;&lt;priority&gt;79&lt;/priority&gt;&lt;publications&gt;&lt;publication&gt;&lt;uuid&gt;12285AE7-E676-418B-B77A-3A50DFBB41D6&lt;/uuid&gt;&lt;volume&gt;365&lt;/volume&gt;&lt;doi&gt;10.1056/NEJMoa1105243&lt;/doi&gt;&lt;startpage&gt;493&lt;/startpage&gt;&lt;publication_date&gt;99201108111200000000222000&lt;/publication_date&gt;&lt;url&gt;http://eutils.ncbi.nlm.nih.gov/entrez/eutils/elink.fcgi?dbfrom=pubmed&amp;amp;id=21767103&amp;amp;retmode=ref&amp;amp;cmd=prlinks&lt;/url&gt;&lt;type&gt;400&lt;/type&gt;&lt;title&gt;Prevention of HIV-1 infection with early antiretroviral therapy.&lt;/title&gt;&lt;location&gt;602,0,0,0&lt;/location&gt;&lt;institution&gt;University of North Carolina at Chapel Hill, Institute for Global Health and Infectious Diseases, Suite 2115, Bioinformatics Bldg., 130 Mason Farm Rd., CB 7030, Chapel Hill, NC 27599, USA. mscohen@med.unc.edu&lt;/institution&gt;&lt;number&gt;6&lt;/number&gt;&lt;subtype&gt;400&lt;/subtype&gt;&lt;endpage&gt;505&lt;/endpage&gt;&lt;bundle&gt;&lt;publication&gt;&lt;title&gt;The New England Journal of Medicine&lt;/title&gt;&lt;type&gt;-100&lt;/type&gt;&lt;subtype&gt;-100&lt;/subtype&gt;&lt;uuid&gt;AECBAF4B-AA66-4C04-82B6-DB344E8FCAC3&lt;/uuid&gt;&lt;/publication&gt;&lt;/bundle&gt;&lt;authors&gt;&lt;author&gt;&lt;firstName&gt;Myron&lt;/firstName&gt;&lt;middleNames&gt;S&lt;/middleNames&gt;&lt;lastName&gt;Cohen&lt;/lastName&gt;&lt;/author&gt;&lt;author&gt;&lt;firstName&gt;Ying&lt;/firstName&gt;&lt;middleNames&gt;Q&lt;/middleNames&gt;&lt;lastName&gt;Chen&lt;/lastName&gt;&lt;/author&gt;&lt;author&gt;&lt;firstName&gt;Marybeth&lt;/firstName&gt;&lt;lastName&gt;McCauley&lt;/lastName&gt;&lt;/author&gt;&lt;author&gt;&lt;firstName&gt;Theresa&lt;/firstName&gt;&lt;lastName&gt;Gamble&lt;/lastName&gt;&lt;/author&gt;&lt;author&gt;&lt;firstName&gt;Mina&lt;/firstName&gt;&lt;middleNames&gt;C&lt;/middleNames&gt;&lt;lastName&gt;Hosseinipour&lt;/lastName&gt;&lt;/author&gt;&lt;author&gt;&lt;firstName&gt;Nagalingeswaran&lt;/firstName&gt;&lt;lastName&gt;Kumarasamy&lt;/lastName&gt;&lt;/author&gt;&lt;author&gt;&lt;firstName&gt;James&lt;/firstName&gt;&lt;middleNames&gt;G&lt;/middleNames&gt;&lt;lastName&gt;Hakim&lt;/lastName&gt;&lt;/author&gt;&lt;author&gt;&lt;firstName&gt;Johnstone&lt;/firstName&gt;&lt;lastName&gt;Kumwenda&lt;/lastName&gt;&lt;/author&gt;&lt;author&gt;&lt;firstName&gt;Beatriz&lt;/firstName&gt;&lt;lastName&gt;Grinsztejn&lt;/lastName&gt;&lt;/author&gt;&lt;author&gt;&lt;firstName&gt;Jose&lt;/firstName&gt;&lt;middleNames&gt;H S&lt;/middleNames&gt;&lt;lastName&gt;Pilotto&lt;/lastName&gt;&lt;/author&gt;&lt;author&gt;&lt;firstName&gt;Sheela&lt;/firstName&gt;&lt;middleNames&gt;V&lt;/middleNames&gt;&lt;lastName&gt;Godbole&lt;/lastName&gt;&lt;/author&gt;&lt;author&gt;&lt;firstName&gt;Sanjay&lt;/firstName&gt;&lt;lastName&gt;Mehendale&lt;/lastName&gt;&lt;/author&gt;&lt;author&gt;&lt;firstName&gt;Suwat&lt;/firstName&gt;&lt;lastName&gt;Chariyalertsak&lt;/lastName&gt;&lt;/author&gt;&lt;author&gt;&lt;firstName&gt;Breno&lt;/firstName&gt;&lt;middleNames&gt;R&lt;/middleNames&gt;&lt;lastName&gt;Santos&lt;/lastName&gt;&lt;/author&gt;&lt;author&gt;&lt;firstName&gt;Kenneth&lt;/firstName&gt;&lt;middleNames&gt;H&lt;/middleNames&gt;&lt;lastName&gt;Mayer&lt;/lastName&gt;&lt;/author&gt;&lt;author&gt;&lt;firstName&gt;Irving&lt;/firstName&gt;&lt;middleNames&gt;F&lt;/middleNames&gt;&lt;lastName&gt;Hoffman&lt;/lastName&gt;&lt;/author&gt;&lt;author&gt;&lt;firstName&gt;Susan&lt;/firstName&gt;&lt;middleNames&gt;H&lt;/middleNames&gt;&lt;lastName&gt;Eshleman&lt;/lastName&gt;&lt;/author&gt;&lt;author&gt;&lt;firstName&gt;Estelle&lt;/firstName&gt;&lt;lastName&gt;Piwowar-Manning&lt;/lastName&gt;&lt;/author&gt;&lt;author&gt;&lt;firstName&gt;Lei&lt;/firstName&gt;&lt;lastName&gt;Wang&lt;/lastName&gt;&lt;/author&gt;&lt;author&gt;&lt;firstName&gt;Joseph&lt;/firstName&gt;&lt;lastName&gt;Makhema&lt;/lastName&gt;&lt;/author&gt;&lt;author&gt;&lt;firstName&gt;Lisa&lt;/firstName&gt;&lt;middleNames&gt;A&lt;/middleNames&gt;&lt;lastName&gt;Mills&lt;/lastName&gt;&lt;/author&gt;&lt;author&gt;&lt;nonDroppingParticle&gt;de&lt;/nonDroppingParticle&gt;&lt;firstName&gt;Guy&lt;/firstName&gt;&lt;lastName&gt;Bruyn&lt;/lastName&gt;&lt;/author&gt;&lt;author&gt;&lt;firstName&gt;Ian&lt;/firstName&gt;&lt;middleNames&gt;M&lt;/middleNames&gt;&lt;lastName&gt;Sanne&lt;/lastName&gt;&lt;/author&gt;&lt;author&gt;&lt;firstName&gt;Joseph&lt;/firstName&gt;&lt;lastName&gt;Eron&lt;/lastName&gt;&lt;/author&gt;&lt;author&gt;&lt;firstName&gt;Joel&lt;/firstName&gt;&lt;lastName&gt;Gallant&lt;/lastName&gt;&lt;/author&gt;&lt;author&gt;&lt;firstName&gt;Diane&lt;/firstName&gt;&lt;lastName&gt;Havlir&lt;/lastName&gt;&lt;/author&gt;&lt;author&gt;&lt;firstName&gt;Susan&lt;/firstName&gt;&lt;lastName&gt;Swindells&lt;/lastName&gt;&lt;/author&gt;&lt;author&gt;&lt;firstName&gt;Heather&lt;/firstName&gt;&lt;lastName&gt;Ribaudo&lt;/lastName&gt;&lt;/author&gt;&lt;author&gt;&lt;firstName&gt;Vanessa&lt;/firstName&gt;&lt;lastName&gt;Elharrar&lt;/lastName&gt;&lt;/author&gt;&lt;author&gt;&lt;firstName&gt;David&lt;/firstName&gt;&lt;middleNames&gt;N&lt;/middleNames&gt;&lt;lastName&gt;Burns&lt;/lastName&gt;&lt;/author&gt;&lt;author&gt;&lt;firstName&gt;Taha&lt;/firstName&gt;&lt;middleNames&gt;E&lt;/middleNames&gt;&lt;lastName&gt;Taha&lt;/lastName&gt;&lt;/author&gt;&lt;author&gt;&lt;firstName&gt;Karin&lt;/firstName&gt;&lt;lastName&gt;Nielsen-Saines&lt;/lastName&gt;&lt;/author&gt;&lt;author&gt;&lt;firstName&gt;David&lt;/firstName&gt;&lt;lastName&gt;Celentano&lt;/lastName&gt;&lt;/author&gt;&lt;author&gt;&lt;firstName&gt;Max&lt;/firstName&gt;&lt;lastName&gt;Essex&lt;/lastName&gt;&lt;/author&gt;&lt;author&gt;&lt;firstName&gt;Thomas&lt;/firstName&gt;&lt;middleNames&gt;R&lt;/middleNames&gt;&lt;lastName&gt;Fleming&lt;/lastName&gt;&lt;/author&gt;&lt;author&gt;&lt;lastName&gt;HPTN 052 Study Team&lt;/lastName&gt;&lt;/author&gt;&lt;/authors&gt;&lt;/publication&gt;&lt;/publications&gt;&lt;cites&gt;&lt;/cites&gt;&lt;/citation&gt;</w:instrText>
      </w:r>
      <w:r w:rsidR="00181A12">
        <w:fldChar w:fldCharType="separate"/>
      </w:r>
      <w:r w:rsidR="00181A12">
        <w:rPr>
          <w:lang w:val="en-US"/>
        </w:rPr>
        <w:t>{Cohen:2011kr}</w:t>
      </w:r>
      <w:r w:rsidR="00181A12">
        <w:fldChar w:fldCharType="end"/>
      </w:r>
      <w:r w:rsidR="00181A12">
        <w:t>, the major benefit of immediate ART from our model results</w:t>
      </w:r>
      <w:r w:rsidR="00412CB8">
        <w:t>,</w:t>
      </w:r>
      <w:r w:rsidR="00181A12">
        <w:t xml:space="preserve"> in terms of patient outcomes, is brought about by avoiding loss from </w:t>
      </w:r>
      <w:r w:rsidR="00A67C82">
        <w:t>care and keeping people healthy and suppressed on ART.</w:t>
      </w:r>
    </w:p>
    <w:p w14:paraId="2BF00605" w14:textId="77777777" w:rsidR="00C22FA6" w:rsidRDefault="00C22FA6" w:rsidP="00686B32">
      <w:pPr>
        <w:pStyle w:val="normal0"/>
        <w:ind w:firstLine="720"/>
      </w:pPr>
    </w:p>
    <w:p w14:paraId="3223B320" w14:textId="54D9D053" w:rsidR="00C22FA6" w:rsidRDefault="00C22FA6" w:rsidP="001B1F08">
      <w:pPr>
        <w:pStyle w:val="normal0"/>
        <w:ind w:firstLine="720"/>
      </w:pPr>
      <w:r>
        <w:t xml:space="preserve">Interestingly, comparing the distribution of care experience among deceased individuals when the combination of interventions is implemented to Universal Test &amp; Treat highlights how both strategies significantly reduce HIV mortality but </w:t>
      </w:r>
      <w:r w:rsidR="00770CB9">
        <w:t>that this is achieved through different methods (figure 5).</w:t>
      </w:r>
      <w:r w:rsidR="000701E1">
        <w:t xml:space="preserve"> We see that the combination of interventions is able to reduce the proportion of HIV-related deaths among individuals who were diagnosed but never initiated ART, but as none of the interventions enhance HIV-testing a similar proportion of individuals decease</w:t>
      </w:r>
      <w:r w:rsidR="002246D7">
        <w:t>,</w:t>
      </w:r>
      <w:r w:rsidR="000701E1">
        <w:t xml:space="preserve"> without being diagnosed</w:t>
      </w:r>
      <w:r w:rsidR="002246D7">
        <w:t>,</w:t>
      </w:r>
      <w:r w:rsidR="000701E1">
        <w:t xml:space="preserve"> to the baseline scenario.</w:t>
      </w:r>
      <w:r w:rsidR="0022518A">
        <w:t xml:space="preserve"> In contrast, in the Universal Test &amp; Treat intervention only 13% of individuals who suffered an HIV-related death never initiated ART</w:t>
      </w:r>
      <w:r w:rsidR="00677BF5">
        <w:t>;</w:t>
      </w:r>
      <w:r w:rsidR="00327F22">
        <w:t xml:space="preserve"> with the vast majority (51%) being lost from ART care before death.</w:t>
      </w:r>
      <w:r w:rsidR="00975BB8">
        <w:t xml:space="preserve"> Therefore, the total person-time spent on ART</w:t>
      </w:r>
      <w:r w:rsidR="00B119F2">
        <w:t xml:space="preserve"> </w:t>
      </w:r>
      <w:r w:rsidR="00975BB8">
        <w:t>by individuals in the Universal Test &amp; Treat intervention exceeds that of individuals in the combination intervention scenario, this is reflected by the increased cost of the Universal Test &amp; Treat intervention and the larger proportion of cost that is attributable to ART care.</w:t>
      </w:r>
    </w:p>
    <w:p w14:paraId="46D5BA8F" w14:textId="77777777" w:rsidR="00686B32" w:rsidRDefault="00686B32" w:rsidP="0086036A">
      <w:pPr>
        <w:pStyle w:val="normal0"/>
      </w:pPr>
    </w:p>
    <w:p w14:paraId="4433C62D" w14:textId="77777777" w:rsidR="00433B30" w:rsidRDefault="007E3CA9" w:rsidP="0086036A">
      <w:pPr>
        <w:pStyle w:val="normal0"/>
      </w:pPr>
      <w:ins w:id="169" w:author="Tim Hallett" w:date="2015-01-07T13:31:00Z">
        <w:r>
          <w:t xml:space="preserve">Big Finish: </w:t>
        </w:r>
      </w:ins>
      <w:ins w:id="170" w:author="Tim Hallett" w:date="2015-01-07T13:28:00Z">
        <w:r w:rsidR="00433B30">
          <w:t>Tell me about the future: We don’t know about motivations of patients (that’s important), We don’t know how this plays out in other settings. We don</w:t>
        </w:r>
      </w:ins>
      <w:ins w:id="171" w:author="Tim Hallett" w:date="2015-01-07T13:29:00Z">
        <w:r w:rsidR="00433B30">
          <w:t xml:space="preserve">’t know how </w:t>
        </w:r>
        <w:proofErr w:type="spellStart"/>
        <w:r w:rsidR="00433B30">
          <w:t>intervengtions</w:t>
        </w:r>
        <w:proofErr w:type="spellEnd"/>
        <w:r w:rsidR="00433B30">
          <w:t xml:space="preserve"> put together would work. And we haven’t got a clue about costs in reality.</w:t>
        </w:r>
      </w:ins>
    </w:p>
    <w:p w14:paraId="12701B22" w14:textId="77777777" w:rsidR="00727013" w:rsidRDefault="00727013" w:rsidP="0086036A">
      <w:pPr>
        <w:pStyle w:val="normal0"/>
      </w:pPr>
    </w:p>
    <w:p w14:paraId="3C804AAD" w14:textId="26E82316" w:rsidR="001363E9" w:rsidRDefault="00D17502" w:rsidP="009F1741">
      <w:pPr>
        <w:pStyle w:val="normal0"/>
      </w:pPr>
      <w:r>
        <w:tab/>
        <w:t xml:space="preserve">The motivating stimuli </w:t>
      </w:r>
      <w:r w:rsidR="0005462D">
        <w:t>driving</w:t>
      </w:r>
      <w:r>
        <w:t xml:space="preserve"> </w:t>
      </w:r>
      <w:r w:rsidR="00D22909">
        <w:t>HIV-infected individuals</w:t>
      </w:r>
      <w:r>
        <w:t xml:space="preserve"> to seek care are not </w:t>
      </w:r>
      <w:r w:rsidR="00D22909">
        <w:t xml:space="preserve">yet </w:t>
      </w:r>
      <w:r>
        <w:t>fully understood.</w:t>
      </w:r>
      <w:r w:rsidR="00D22909">
        <w:t xml:space="preserve"> </w:t>
      </w:r>
      <w:r w:rsidR="00F62E51">
        <w:t>With</w:t>
      </w:r>
      <w:r w:rsidR="00D22909">
        <w:t xml:space="preserve"> progress </w:t>
      </w:r>
      <w:r w:rsidR="00F62E51">
        <w:t xml:space="preserve">being </w:t>
      </w:r>
      <w:r w:rsidR="00D22909">
        <w:t xml:space="preserve">made in other </w:t>
      </w:r>
      <w:proofErr w:type="gramStart"/>
      <w:r w:rsidR="00D22909">
        <w:t>fields{</w:t>
      </w:r>
      <w:proofErr w:type="gramEnd"/>
      <w:r w:rsidR="00D22909">
        <w:t>Buregyeya:2011fi, Salaniponi:2000tc, Pronyk:2001uk},</w:t>
      </w:r>
      <w:r w:rsidR="00F62E51">
        <w:t xml:space="preserve"> it is hoped that new insights into HIV health-care seeking behaviour will follow</w:t>
      </w:r>
      <w:r w:rsidR="009A1BF9">
        <w:t>{Burns:2014jz}</w:t>
      </w:r>
      <w:r w:rsidR="00F62E51">
        <w:t>.</w:t>
      </w:r>
      <w:r w:rsidR="00AE1406">
        <w:t xml:space="preserve"> </w:t>
      </w:r>
      <w:r w:rsidR="009C6E59">
        <w:t>Furthermore, the generalisability of these results to other settings remains undetermined; but for progress to be made in assessing the current state of care along with strategies to resolve deficiencies, individual-level longitudinal data</w:t>
      </w:r>
      <w:r w:rsidR="009A1BF9">
        <w:t xml:space="preserve"> similar to data provided by AMPATH will be required.</w:t>
      </w:r>
      <w:r w:rsidR="00F31908">
        <w:t xml:space="preserve"> </w:t>
      </w:r>
      <w:r w:rsidR="001363E9">
        <w:t>While a mathematical model can demonstrate the impact of a combination of interventions, it remains to be seen how such a strategy would be implemented by a real-world ART programme. For instance, it may be preferable</w:t>
      </w:r>
      <w:r w:rsidR="00646197">
        <w:t xml:space="preserve"> to distribute intervention implementation over time </w:t>
      </w:r>
      <w:r w:rsidR="00F31908">
        <w:t xml:space="preserve">as part of a </w:t>
      </w:r>
      <w:r w:rsidR="00646197">
        <w:t>graded response.</w:t>
      </w:r>
      <w:r w:rsidR="00F31908">
        <w:t xml:space="preserve"> Finally, </w:t>
      </w:r>
      <w:r w:rsidR="00AD609A">
        <w:t xml:space="preserve">the estimates of costs used in this model are predominantly based on findings from a large-scale multi-country analysis of cost, but the true scalability of these costs and their representation of the cost of intervention execution are debatable. </w:t>
      </w:r>
    </w:p>
    <w:p w14:paraId="6588170D" w14:textId="77777777" w:rsidR="00727013" w:rsidRDefault="00727013" w:rsidP="0086036A">
      <w:pPr>
        <w:pStyle w:val="normal0"/>
      </w:pPr>
    </w:p>
    <w:p w14:paraId="37216E8E" w14:textId="77777777" w:rsidR="00727013" w:rsidRDefault="00727013" w:rsidP="0086036A">
      <w:pPr>
        <w:pStyle w:val="normal0"/>
        <w:rPr>
          <w:ins w:id="172" w:author="Tim Hallett" w:date="2015-01-07T13:29:00Z"/>
        </w:rPr>
      </w:pPr>
    </w:p>
    <w:p w14:paraId="59EA0D5C" w14:textId="77777777" w:rsidR="00433B30" w:rsidRDefault="007E3CA9" w:rsidP="0086036A">
      <w:pPr>
        <w:pStyle w:val="normal0"/>
        <w:rPr>
          <w:ins w:id="173" w:author="Tim Hallett" w:date="2015-01-07T13:29:00Z"/>
        </w:rPr>
      </w:pPr>
      <w:proofErr w:type="gramStart"/>
      <w:ins w:id="174" w:author="Tim Hallett" w:date="2015-01-07T13:31:00Z">
        <w:r>
          <w:t>Knock-out</w:t>
        </w:r>
        <w:proofErr w:type="gramEnd"/>
        <w:r>
          <w:t xml:space="preserve"> Blow: </w:t>
        </w:r>
      </w:ins>
      <w:ins w:id="175" w:author="Tim Hallett" w:date="2015-01-07T13:29:00Z">
        <w:r w:rsidR="00433B30">
          <w:t xml:space="preserve">Nevertheless, we feel this analysis will powerfully SHAPE the discourse around the cascade and </w:t>
        </w:r>
        <w:proofErr w:type="spellStart"/>
        <w:r w:rsidR="00433B30">
          <w:t>inteventions</w:t>
        </w:r>
        <w:proofErr w:type="spellEnd"/>
        <w:r w:rsidR="00433B30">
          <w:t xml:space="preserve"> that are formulated, evaluated and rolled-out to improve the impact of programs. </w:t>
        </w:r>
      </w:ins>
    </w:p>
    <w:p w14:paraId="030F5765" w14:textId="77777777" w:rsidR="00433B30" w:rsidRDefault="00433B30" w:rsidP="0086036A">
      <w:pPr>
        <w:pStyle w:val="normal0"/>
        <w:rPr>
          <w:ins w:id="176" w:author="Tim Hallett" w:date="2015-01-07T13:29:00Z"/>
        </w:rPr>
      </w:pPr>
    </w:p>
    <w:p w14:paraId="391D9197" w14:textId="06101112" w:rsidR="003F7677" w:rsidRDefault="00217EF3" w:rsidP="00DE29DA">
      <w:pPr>
        <w:pStyle w:val="normal0"/>
        <w:ind w:firstLine="720"/>
      </w:pPr>
      <w:r>
        <w:t>Consequently, we feel that this analysis will help shape the discourse around the cascade and interventions that are formulated, evaluated and rolled-out to improve the impact of ART programmes in sub-Saharan Africa.</w:t>
      </w:r>
    </w:p>
    <w:p w14:paraId="316B9B42" w14:textId="77777777" w:rsidR="00217EF3" w:rsidRDefault="00217EF3" w:rsidP="0086036A">
      <w:pPr>
        <w:pStyle w:val="normal0"/>
        <w:pBdr>
          <w:bottom w:val="single" w:sz="6" w:space="1" w:color="auto"/>
        </w:pBdr>
      </w:pPr>
    </w:p>
    <w:p w14:paraId="66EA6453" w14:textId="77777777" w:rsidR="00217EF3" w:rsidRDefault="00217EF3" w:rsidP="0086036A">
      <w:pPr>
        <w:pStyle w:val="normal0"/>
      </w:pPr>
    </w:p>
    <w:p w14:paraId="5CEA7B8D" w14:textId="1BA639BB" w:rsidR="00217EF3" w:rsidRDefault="00217EF3" w:rsidP="0086036A">
      <w:pPr>
        <w:pStyle w:val="normal0"/>
      </w:pPr>
    </w:p>
    <w:p w14:paraId="148F32F4" w14:textId="77777777" w:rsidR="00217EF3" w:rsidRPr="0086036A" w:rsidRDefault="00217EF3" w:rsidP="0086036A">
      <w:pPr>
        <w:pStyle w:val="normal0"/>
      </w:pPr>
    </w:p>
    <w:p w14:paraId="3E671ACF" w14:textId="4D1037EC" w:rsidR="001C6E99" w:rsidRDefault="00522CC2" w:rsidP="00243C83">
      <w:pPr>
        <w:pStyle w:val="normal0"/>
      </w:pPr>
      <w:r>
        <w:tab/>
      </w:r>
      <w:ins w:id="177" w:author="Ellen McRobie" w:date="2015-01-06T10:05:00Z">
        <w:r w:rsidR="003B057D">
          <w:t>T</w:t>
        </w:r>
      </w:ins>
      <w:r w:rsidR="00A34923">
        <w:t xml:space="preserve">he tools used to fight HIV are becoming more akin to those used to treat a long-term </w:t>
      </w:r>
      <w:commentRangeStart w:id="178"/>
      <w:r w:rsidR="00A34923">
        <w:t>chronic disease</w:t>
      </w:r>
      <w:commentRangeEnd w:id="178"/>
      <w:r w:rsidR="003B057D">
        <w:rPr>
          <w:rStyle w:val="CommentReference"/>
        </w:rPr>
        <w:commentReference w:id="178"/>
      </w:r>
      <w:r w:rsidR="00E2195F">
        <w:t>{vanSighem</w:t>
      </w:r>
      <w:proofErr w:type="gramStart"/>
      <w:r w:rsidR="00E2195F">
        <w:t>:2010gw</w:t>
      </w:r>
      <w:proofErr w:type="gramEnd"/>
      <w:r w:rsidR="00E2195F">
        <w:t>}</w:t>
      </w:r>
      <w:r w:rsidR="000163BB">
        <w:t>.</w:t>
      </w:r>
      <w:r w:rsidR="009450D2">
        <w:t xml:space="preserve"> Identifying infected individuals is </w:t>
      </w:r>
      <w:commentRangeStart w:id="179"/>
      <w:r w:rsidR="009450D2">
        <w:t>no longer the biggest hurdle</w:t>
      </w:r>
      <w:commentRangeEnd w:id="179"/>
      <w:r w:rsidR="00173ACA">
        <w:rPr>
          <w:rStyle w:val="CommentReference"/>
        </w:rPr>
        <w:commentReference w:id="179"/>
      </w:r>
      <w:r w:rsidR="009450D2">
        <w:t>, but rather obtaining and retaining viral suppression in patients on ART for their entire lives has emerged as the next major challenge.</w:t>
      </w:r>
      <w:r w:rsidR="00175503">
        <w:t xml:space="preserve"> This modelling exercise aims to explore an ART-programme and understand where potential exists to improve care and patient outcomes using western Kenya as our setting.</w:t>
      </w:r>
    </w:p>
    <w:p w14:paraId="147C3F95" w14:textId="77777777" w:rsidR="007A0199" w:rsidRDefault="007A0199" w:rsidP="00243C83">
      <w:pPr>
        <w:pStyle w:val="normal0"/>
      </w:pPr>
    </w:p>
    <w:p w14:paraId="7D9FFC6F" w14:textId="5EC4C048" w:rsidR="00C426AB" w:rsidRDefault="00216F7C" w:rsidP="00215C6B">
      <w:pPr>
        <w:pStyle w:val="normal0"/>
        <w:ind w:firstLine="720"/>
      </w:pPr>
      <w:commentRangeStart w:id="180"/>
      <w:r>
        <w:t xml:space="preserve">Our baseline scenario is </w:t>
      </w:r>
      <w:r w:rsidR="00A07B3E">
        <w:t>representative</w:t>
      </w:r>
      <w:r>
        <w:t xml:space="preserve"> of the current state of an ART-programme in western Kenya in the absence of any major intervention (such as HBCT). The two viewpoints in figure 2 describe almost contrasting stories. As far as the clinic can see, the majority of patients are retained in care successfully until ART initiation</w:t>
      </w:r>
      <w:r w:rsidR="00C74596">
        <w:t xml:space="preserve"> or initiate as they enter care,</w:t>
      </w:r>
      <w:r>
        <w:t xml:space="preserve"> </w:t>
      </w:r>
      <w:r w:rsidR="00C74596">
        <w:t>l</w:t>
      </w:r>
      <w:r>
        <w:t>eading to only a small number of individuals engaging, disengaging and then re-engaging with pre-ART care. While this sounds promising, the vi</w:t>
      </w:r>
      <w:r w:rsidR="00C44F9F">
        <w:t>ewpoint of the clinic is biased;</w:t>
      </w:r>
      <w:r>
        <w:t xml:space="preserve"> only individuals who have contact with a clinic are </w:t>
      </w:r>
      <w:r w:rsidR="00D1596C">
        <w:t>accounted for</w:t>
      </w:r>
      <w:r>
        <w:t xml:space="preserve">. However, stepping back to consider the community’s viewpoint, we </w:t>
      </w:r>
      <w:r w:rsidR="00E93F71">
        <w:t>observe</w:t>
      </w:r>
      <w:r>
        <w:t xml:space="preserve"> a much more </w:t>
      </w:r>
      <w:r w:rsidR="00E93F71">
        <w:t>harrowing</w:t>
      </w:r>
      <w:r>
        <w:t xml:space="preserve"> story. </w:t>
      </w:r>
      <w:r w:rsidR="00E93F71">
        <w:t>In reality, and obscured from the view of the clinic, the majority of HIV-related deaths between 2010 and 2030 are due to patients who were diagnosed, but owing to the suboptimal state of the HIV-care system in western Kenya, never initiated treatment</w:t>
      </w:r>
      <w:r w:rsidR="00B6198D">
        <w:t xml:space="preserve"> (57</w:t>
      </w:r>
      <w:r w:rsidR="00CC2846">
        <w:t>%)</w:t>
      </w:r>
      <w:r w:rsidR="00E93F71">
        <w:t>.</w:t>
      </w:r>
      <w:r w:rsidR="00333989">
        <w:t xml:space="preserve"> </w:t>
      </w:r>
      <w:commentRangeEnd w:id="180"/>
      <w:r w:rsidR="003B057D">
        <w:rPr>
          <w:rStyle w:val="CommentReference"/>
        </w:rPr>
        <w:commentReference w:id="180"/>
      </w:r>
      <w:r w:rsidR="00333989" w:rsidRPr="00704298">
        <w:rPr>
          <w:i/>
          <w:color w:val="0000FF"/>
        </w:rPr>
        <w:t xml:space="preserve">[Ideally want to make a comparison to Andrew and </w:t>
      </w:r>
      <w:proofErr w:type="spellStart"/>
      <w:r w:rsidR="00333989" w:rsidRPr="00704298">
        <w:rPr>
          <w:i/>
          <w:color w:val="0000FF"/>
        </w:rPr>
        <w:t>Valentina</w:t>
      </w:r>
      <w:r w:rsidR="008D7529">
        <w:rPr>
          <w:i/>
          <w:color w:val="0000FF"/>
        </w:rPr>
        <w:t>’</w:t>
      </w:r>
      <w:r w:rsidR="00333989" w:rsidRPr="00704298">
        <w:rPr>
          <w:i/>
          <w:color w:val="0000FF"/>
        </w:rPr>
        <w:t>s</w:t>
      </w:r>
      <w:proofErr w:type="spellEnd"/>
      <w:r w:rsidR="00333989" w:rsidRPr="00704298">
        <w:rPr>
          <w:i/>
          <w:color w:val="0000FF"/>
        </w:rPr>
        <w:t xml:space="preserve"> work here (the pies from the cascade workshop), this work hasn’t been published though.</w:t>
      </w:r>
      <w:r w:rsidR="00704298" w:rsidRPr="00704298">
        <w:rPr>
          <w:i/>
          <w:color w:val="0000FF"/>
        </w:rPr>
        <w:t xml:space="preserve"> </w:t>
      </w:r>
      <w:proofErr w:type="gramStart"/>
      <w:r w:rsidR="00704298" w:rsidRPr="00704298">
        <w:rPr>
          <w:i/>
          <w:color w:val="0000FF"/>
        </w:rPr>
        <w:t>Additionally, Dan Klein’s pie charts from his presentation that would make a good comparison (SA / Zimbabwe)</w:t>
      </w:r>
      <w:r w:rsidR="00333989" w:rsidRPr="00704298">
        <w:rPr>
          <w:i/>
          <w:color w:val="0000FF"/>
        </w:rPr>
        <w:t>]</w:t>
      </w:r>
      <w:r w:rsidR="00E51134" w:rsidRPr="00E51134">
        <w:rPr>
          <w:color w:val="auto"/>
        </w:rPr>
        <w:t>.</w:t>
      </w:r>
      <w:proofErr w:type="gramEnd"/>
    </w:p>
    <w:p w14:paraId="7DA42F33" w14:textId="77777777" w:rsidR="00333989" w:rsidRDefault="00333989" w:rsidP="00824C31">
      <w:pPr>
        <w:pStyle w:val="normal0"/>
      </w:pPr>
    </w:p>
    <w:p w14:paraId="1EB3A18E" w14:textId="027DCB69" w:rsidR="00BB2D4E" w:rsidRDefault="00824C31" w:rsidP="00824C31">
      <w:pPr>
        <w:pStyle w:val="normal0"/>
      </w:pPr>
      <w:r>
        <w:tab/>
        <w:t>A</w:t>
      </w:r>
      <w:r w:rsidR="003E286E">
        <w:t xml:space="preserve">dditionally, </w:t>
      </w:r>
      <w:r>
        <w:t xml:space="preserve">nearly 20% of </w:t>
      </w:r>
      <w:proofErr w:type="gramStart"/>
      <w:r>
        <w:t>individuals</w:t>
      </w:r>
      <w:r w:rsidR="0017631F">
        <w:t>’</w:t>
      </w:r>
      <w:proofErr w:type="gramEnd"/>
      <w:r>
        <w:t xml:space="preserve"> </w:t>
      </w:r>
      <w:r w:rsidR="003E286E">
        <w:t>who suffer an HIV-related death, die</w:t>
      </w:r>
      <w:r w:rsidR="002E0C47">
        <w:t xml:space="preserve"> </w:t>
      </w:r>
      <w:r w:rsidR="00A57263">
        <w:t>unaware</w:t>
      </w:r>
      <w:r w:rsidR="002E0C47">
        <w:t xml:space="preserve"> of their infection</w:t>
      </w:r>
      <w:r>
        <w:t xml:space="preserve">. </w:t>
      </w:r>
      <w:r w:rsidR="0079522C">
        <w:t xml:space="preserve">Of the </w:t>
      </w:r>
      <w:r w:rsidR="00DB43BF">
        <w:t>~</w:t>
      </w:r>
      <w:r w:rsidR="0079522C">
        <w:t xml:space="preserve">24% of individuals who </w:t>
      </w:r>
      <w:r w:rsidR="000E7F28">
        <w:t>did</w:t>
      </w:r>
      <w:r w:rsidR="0079522C">
        <w:t xml:space="preserve"> initiate ART but </w:t>
      </w:r>
      <w:r w:rsidR="000E7F28">
        <w:t xml:space="preserve">subsequently suffered </w:t>
      </w:r>
      <w:r w:rsidR="0079522C">
        <w:t>an HIV-related death, the majority of these individuals died after being lost from ART care</w:t>
      </w:r>
      <w:r w:rsidR="003855F4">
        <w:t xml:space="preserve">, </w:t>
      </w:r>
      <w:r w:rsidR="006E6D28">
        <w:t>with the remainder dying while on ART.</w:t>
      </w:r>
      <w:r w:rsidR="00D742ED">
        <w:t xml:space="preserve"> </w:t>
      </w:r>
      <w:r w:rsidR="00BB2D4E">
        <w:t>While both viewpoints are informative, the community’s perspective highlights the weaknesses in care that lead to individuals losing life-years to HIV.</w:t>
      </w:r>
    </w:p>
    <w:p w14:paraId="6C4978F5" w14:textId="77777777" w:rsidR="00C426AB" w:rsidRDefault="00C426AB" w:rsidP="00243C83">
      <w:pPr>
        <w:pStyle w:val="normal0"/>
        <w:rPr>
          <w:b/>
          <w:i/>
        </w:rPr>
      </w:pPr>
    </w:p>
    <w:p w14:paraId="59B24DEE" w14:textId="77777777" w:rsidR="00C426AB" w:rsidRDefault="002860EE" w:rsidP="00243C83">
      <w:pPr>
        <w:pStyle w:val="normal0"/>
      </w:pPr>
      <w:r>
        <w:tab/>
        <w:t xml:space="preserve">Using our range of 12 interventions to study how patient outcomes can be improved, we see that individual interventions </w:t>
      </w:r>
      <w:r w:rsidR="005601F1">
        <w:t>have varying levels of success (figure 3).</w:t>
      </w:r>
      <w:r w:rsidR="006413C1">
        <w:t xml:space="preserve"> </w:t>
      </w:r>
      <w:r w:rsidR="00C14A51">
        <w:t>These interventions illustrate the impact of improving a single point of care along the cascade. While removing pre-ART care altogether, such as in the Universal Test and Treat and Immediate ART interventions, is highly impactful (averting 5,078,370 and 3,616,936 DALYs, respectively), these interventions are not the most cost-effective solution.</w:t>
      </w:r>
    </w:p>
    <w:p w14:paraId="28649847" w14:textId="77777777" w:rsidR="002F54A4" w:rsidRDefault="002F54A4" w:rsidP="00243C83">
      <w:pPr>
        <w:pStyle w:val="normal0"/>
      </w:pPr>
    </w:p>
    <w:p w14:paraId="36329617" w14:textId="77777777" w:rsidR="002F54A4" w:rsidRDefault="002F54A4" w:rsidP="00243C83">
      <w:pPr>
        <w:pStyle w:val="normal0"/>
      </w:pPr>
      <w:r>
        <w:tab/>
      </w:r>
      <w:r w:rsidR="00250EBB">
        <w:t>An impactful intervention, one that averts DALYs, highlights a weak</w:t>
      </w:r>
      <w:r w:rsidR="00AD6215">
        <w:t xml:space="preserve"> </w:t>
      </w:r>
      <w:r w:rsidR="00250EBB">
        <w:t>point in care that can be strengthened.</w:t>
      </w:r>
      <w:r w:rsidR="007C51E8">
        <w:t xml:space="preserve"> </w:t>
      </w:r>
      <w:r w:rsidR="009357BE">
        <w:t xml:space="preserve">For example, </w:t>
      </w:r>
      <w:r w:rsidR="00EF5D19">
        <w:t xml:space="preserve">the home-based counselling and testing interventions (HBCT and HBCT POC CD4), both actively seek out individuals at home for testing. </w:t>
      </w:r>
      <w:r w:rsidR="00421D0D">
        <w:t xml:space="preserve">These interventions have a large impact on care, averting 1,882,403 and 3,534,967 DALYs respectively, which signifies that patients are seeking care </w:t>
      </w:r>
      <w:r w:rsidR="00AD6215">
        <w:t>inadequately</w:t>
      </w:r>
      <w:r w:rsidR="00421D0D">
        <w:t xml:space="preserve">. </w:t>
      </w:r>
      <w:r w:rsidR="00C93FD7">
        <w:t xml:space="preserve">However, diagnosis is not the only barrier to HIV care, patients must then successfully link to care and receive a CD4 test. </w:t>
      </w:r>
      <w:r w:rsidR="00A10D5C">
        <w:t>The HBCT interventions rely on two rates of linkage to care: (1) linkage given that the patients was unaware of their infection prior to the current visit and (2) linkage given the patient was previously diagnosed and aware of their infection.</w:t>
      </w:r>
      <w:r w:rsidR="005A1D2B">
        <w:t xml:space="preserve"> This distinction allows</w:t>
      </w:r>
      <w:r w:rsidR="00C32E12">
        <w:t xml:space="preserve"> individuals who were previously diagnosed to link to care at faster rate than individuals who have </w:t>
      </w:r>
      <w:r w:rsidR="00A67FE9">
        <w:t>just learned of their infection</w:t>
      </w:r>
      <w:r w:rsidR="00A31BBF">
        <w:t>.</w:t>
      </w:r>
    </w:p>
    <w:p w14:paraId="4DB4AFF8" w14:textId="77777777" w:rsidR="00A9709A" w:rsidRDefault="00A9709A" w:rsidP="00243C83">
      <w:pPr>
        <w:pStyle w:val="normal0"/>
      </w:pPr>
    </w:p>
    <w:p w14:paraId="27CF9F1A" w14:textId="66A73086" w:rsidR="00C47E8C" w:rsidRDefault="00A9709A" w:rsidP="0089031F">
      <w:pPr>
        <w:pStyle w:val="normal0"/>
      </w:pPr>
      <w:r>
        <w:tab/>
      </w:r>
      <w:r w:rsidR="002C43B4">
        <w:t xml:space="preserve">Aside from HBCT, </w:t>
      </w:r>
      <w:r w:rsidR="005218F7">
        <w:t xml:space="preserve">the three interventions that </w:t>
      </w:r>
      <w:r w:rsidR="00EF74A0">
        <w:t>target pre-ART retention (Pre-ART Outreach, Improved Care and POC CD4)</w:t>
      </w:r>
      <w:r w:rsidR="00C60CF2">
        <w:t xml:space="preserve"> are also particularly impactful, indicating that retaining patients in pre-ART care is suboptimal and can be improved upon.</w:t>
      </w:r>
      <w:r w:rsidR="00685240">
        <w:t xml:space="preserve"> </w:t>
      </w:r>
      <w:r w:rsidR="00E96A18">
        <w:t>Surprisingly</w:t>
      </w:r>
      <w:r w:rsidR="00685240">
        <w:t>, the ART Outreach intervention has little impact on care, averting only 744,915 DALYs, but this is due to the small proportion of individuals that ever initiate ART (&lt;20% of all PLWHIV on ART).</w:t>
      </w:r>
      <w:r w:rsidR="003750F6">
        <w:t xml:space="preserve"> </w:t>
      </w:r>
      <w:r w:rsidR="00CA6B3E">
        <w:t xml:space="preserve">This </w:t>
      </w:r>
      <w:r w:rsidR="002E3DB5">
        <w:t>result contrasts</w:t>
      </w:r>
      <w:r w:rsidR="00CA6B3E">
        <w:t xml:space="preserve"> to findings from a modelling study conducted by Klein </w:t>
      </w:r>
      <w:r w:rsidR="00CA6B3E" w:rsidRPr="00CA6B3E">
        <w:rPr>
          <w:i/>
        </w:rPr>
        <w:t>et al.</w:t>
      </w:r>
      <w:r w:rsidR="002E3DB5">
        <w:t xml:space="preserve"> (2014), in which they found that improving the re-initiation of ART in a treatment programme in South Africa was a highly cost-effective intervention</w:t>
      </w:r>
      <w:r w:rsidR="002E3DB5">
        <w:fldChar w:fldCharType="begin"/>
      </w:r>
      <w:r w:rsidR="0075253B">
        <w:instrText xml:space="preserve"> ADDIN PAPERS2_CITATIONS &lt;citation&gt;&lt;uuid&gt;D7ED5CF1-3640-4EBF-A7B6-94FFCCF75C8B&lt;/uuid&gt;&lt;priority&gt;83&lt;/priority&gt;&lt;publications&gt;&lt;publication&gt;&lt;volume&gt;28&lt;/volume&gt;&lt;publication_date&gt;99201401001200000000220000&lt;/publication_date&gt;&lt;doi&gt;10.1097/QAD.0000000000000081&lt;/doi&gt;&lt;startpage&gt;S47&lt;/startpage&gt;&lt;title&gt;Dropout and re-enrollment: implications for epidemiological projections of treatment programs&lt;/title&gt;&lt;uuid&gt;80D5FFC7-0C28-4107-8C88-B5538F9DDB6C&lt;/uuid&gt;&lt;subtype&gt;400&lt;/subtype&gt;&lt;endpage&gt;S59&lt;/endpage&gt;&lt;type&gt;400&lt;/type&gt;&lt;url&gt;http://content.wkhealth.com/linkback/openurl?sid=WKPTLP:landingpage&amp;amp;an=00002030-201401001-00006&lt;/url&gt;&lt;bundle&gt;&lt;publication&gt;&lt;title&gt;AIDS&lt;/title&gt;&lt;type&gt;-100&lt;/type&gt;&lt;subtype&gt;-100&lt;/subtype&gt;&lt;uuid&gt;7207AF0A-05FA-47CC-8189-F0E1621F7526&lt;/uuid&gt;&lt;/publication&gt;&lt;/bundle&gt;&lt;authors&gt;&lt;author&gt;&lt;firstName&gt;Daniel&lt;/firstName&gt;&lt;middleNames&gt;J&lt;/middleNames&gt;&lt;lastName&gt;Klein&lt;/lastName&gt;&lt;/author&gt;&lt;author&gt;&lt;firstName&gt;Anna&lt;/firstName&gt;&lt;lastName&gt;Bershteyn&lt;/lastName&gt;&lt;/author&gt;&lt;author&gt;&lt;firstName&gt;Philip&lt;/firstName&gt;&lt;middleNames&gt;A&lt;/middleNames&gt;&lt;lastName&gt;Eckhoff&lt;/lastName&gt;&lt;/author&gt;&lt;/authors&gt;&lt;/publication&gt;&lt;/publications&gt;&lt;cites&gt;&lt;/cites&gt;&lt;/citation&gt;</w:instrText>
      </w:r>
      <w:r w:rsidR="002E3DB5">
        <w:fldChar w:fldCharType="separate"/>
      </w:r>
      <w:r w:rsidR="002E3DB5">
        <w:rPr>
          <w:lang w:val="en-US"/>
        </w:rPr>
        <w:t>{Klein:2014ho}</w:t>
      </w:r>
      <w:r w:rsidR="002E3DB5">
        <w:fldChar w:fldCharType="end"/>
      </w:r>
      <w:r w:rsidR="002E3DB5">
        <w:t>.</w:t>
      </w:r>
      <w:r w:rsidR="00125444">
        <w:t xml:space="preserve"> </w:t>
      </w:r>
      <w:r w:rsidR="00855801">
        <w:t>The model of South Africa was calibrated to UNAIDS Spectrum estimates of the number of people on ART over time, something that this model doesn’t quite match, leading us to speculate that a larger proportion of individuals initiated ART i</w:t>
      </w:r>
      <w:r w:rsidR="00C12616">
        <w:t>n the Klein model and therefore</w:t>
      </w:r>
      <w:r w:rsidR="00855801">
        <w:t xml:space="preserve"> an intervention such ART Outr</w:t>
      </w:r>
      <w:r w:rsidR="0062304C">
        <w:t>each would have a larger impact than in the results presented here.</w:t>
      </w:r>
      <w:r w:rsidR="0089031F">
        <w:t xml:space="preserve"> </w:t>
      </w:r>
      <w:r w:rsidR="00554D45">
        <w:t xml:space="preserve">In another mathematical model of HIV testing strategies in South Africa, Bendavid </w:t>
      </w:r>
      <w:r w:rsidR="00554D45" w:rsidRPr="00554D45">
        <w:rPr>
          <w:i/>
        </w:rPr>
        <w:t>et al</w:t>
      </w:r>
      <w:r w:rsidR="00554D45">
        <w:t xml:space="preserve">. demonstrated </w:t>
      </w:r>
      <w:r w:rsidR="00C47E8C">
        <w:t>that implementing a universal test and treat st</w:t>
      </w:r>
      <w:r w:rsidR="007A6561">
        <w:t>rategy with enhanced linkage and</w:t>
      </w:r>
      <w:r w:rsidR="00C47E8C">
        <w:t xml:space="preserve"> retention in care would nearly double the survival benefits of a strategy with current linkage and retention rates</w:t>
      </w:r>
      <w:r w:rsidR="007A6561">
        <w:fldChar w:fldCharType="begin"/>
      </w:r>
      <w:r w:rsidR="0075253B">
        <w:instrText xml:space="preserve"> ADDIN PAPERS2_CITATIONS &lt;citation&gt;&lt;uuid&gt;1B35EA3B-D177-4F3F-BEFC-6EBE250ECFA9&lt;/uuid&gt;&lt;priority&gt;84&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7A6561">
        <w:fldChar w:fldCharType="separate"/>
      </w:r>
      <w:r w:rsidR="007A6561">
        <w:rPr>
          <w:lang w:val="en-US"/>
        </w:rPr>
        <w:t>{Bendavid:2010gu}</w:t>
      </w:r>
      <w:r w:rsidR="007A6561">
        <w:fldChar w:fldCharType="end"/>
      </w:r>
      <w:r w:rsidR="00C47E8C">
        <w:t>.</w:t>
      </w:r>
      <w:r w:rsidR="007A6561">
        <w:t xml:space="preserve"> Status quo linkage rates were 67% compared to 60% in the results presented here, further illustrating the importance of successfully linking patients to care</w:t>
      </w:r>
      <w:r w:rsidR="00617BBE">
        <w:fldChar w:fldCharType="begin"/>
      </w:r>
      <w:r w:rsidR="0075253B">
        <w:instrText xml:space="preserve"> ADDIN PAPERS2_CITATIONS &lt;citation&gt;&lt;uuid&gt;177BC3CF-51AC-462D-87B8-6623BDE58030&lt;/uuid&gt;&lt;priority&gt;85&lt;/priority&gt;&lt;publications&gt;&lt;publication&gt;&lt;uuid&gt;5DFD8436-E03C-4300-A894-B9D1D84AF42F&lt;/uuid&gt;&lt;volume&gt;170&lt;/volume&gt;&lt;doi&gt;10.1001/archinternmed.2010.249&lt;/doi&gt;&lt;startpage&gt;1347&lt;/startpage&gt;&lt;publication_date&gt;99201008091200000000222000&lt;/publication_date&gt;&lt;url&gt;http://eutils.ncbi.nlm.nih.gov/entrez/eutils/elink.fcgi?dbfrom=pubmed&amp;amp;id=20696960&amp;amp;retmode=ref&amp;amp;cmd=prlinks&lt;/url&gt;&lt;type&gt;400&lt;/type&gt;&lt;title&gt;Comparative effectiveness of HIV testing and treatment in highly endemic regions.&lt;/title&gt;&lt;location&gt;&amp;lt;html&amp;gt;&amp;lt;head&amp;gt;&amp;lt;meta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Home&amp;lt;/a&amp;gt;&amp;lt;/div&amp;gt;&amp;lt;/body&amp;gt;&amp;lt;/html&amp;gt;&lt;/location&gt;&lt;institution&gt;Division of General Internal Medicine, Center for Health Policy, Department of Management Science and Engineering, Stanford University, 117 Encina Commons, Stanford, CA 94305-8526, USA. ebd@stanford.edu&lt;/institution&gt;&lt;number&gt;15&lt;/number&gt;&lt;subtype&gt;400&lt;/subtype&gt;&lt;endpage&gt;1354&lt;/endpage&gt;&lt;bundle&gt;&lt;publication&gt;&lt;title&gt;Archives of Internal Medicine&lt;/title&gt;&lt;type&gt;-100&lt;/type&gt;&lt;subtype&gt;-100&lt;/subtype&gt;&lt;uuid&gt;0F9CF515-1347-41FB-AA4C-10448F98D4B6&lt;/uuid&gt;&lt;/publication&gt;&lt;/bundle&gt;&lt;authors&gt;&lt;author&gt;&lt;firstName&gt;Eran&lt;/firstName&gt;&lt;lastName&gt;Bendavid&lt;/lastName&gt;&lt;/author&gt;&lt;author&gt;&lt;firstName&gt;Margaret&lt;/firstName&gt;&lt;middleNames&gt;L&lt;/middleNames&gt;&lt;lastName&gt;Brandeau&lt;/lastName&gt;&lt;/author&gt;&lt;author&gt;&lt;firstName&gt;Robin&lt;/firstName&gt;&lt;lastName&gt;Wood&lt;/lastName&gt;&lt;/author&gt;&lt;author&gt;&lt;firstName&gt;Douglas&lt;/firstName&gt;&lt;middleNames&gt;K&lt;/middleNames&gt;&lt;lastName&gt;Owens&lt;/lastName&gt;&lt;/author&gt;&lt;/authors&gt;&lt;/publication&gt;&lt;/publications&gt;&lt;cites&gt;&lt;/cites&gt;&lt;/citation&gt;</w:instrText>
      </w:r>
      <w:r w:rsidR="00617BBE">
        <w:fldChar w:fldCharType="separate"/>
      </w:r>
      <w:r w:rsidR="00617BBE">
        <w:rPr>
          <w:lang w:val="en-US"/>
        </w:rPr>
        <w:t>{Bendavid:2010gu}</w:t>
      </w:r>
      <w:r w:rsidR="00617BBE">
        <w:fldChar w:fldCharType="end"/>
      </w:r>
      <w:r w:rsidR="007A6561">
        <w:t>.</w:t>
      </w:r>
    </w:p>
    <w:p w14:paraId="63177266" w14:textId="77777777" w:rsidR="00940364" w:rsidRDefault="00554D45" w:rsidP="008B75EC">
      <w:pPr>
        <w:pStyle w:val="normal0"/>
        <w:ind w:firstLine="720"/>
      </w:pPr>
      <w:r>
        <w:t xml:space="preserve"> </w:t>
      </w:r>
    </w:p>
    <w:p w14:paraId="158C979D" w14:textId="77777777" w:rsidR="00A9709A" w:rsidRDefault="00C47763" w:rsidP="00243C83">
      <w:pPr>
        <w:pStyle w:val="normal0"/>
      </w:pPr>
      <w:r>
        <w:tab/>
        <w:t>Overall</w:t>
      </w:r>
      <w:r w:rsidR="0006463D">
        <w:t xml:space="preserve"> from the analysis of</w:t>
      </w:r>
      <w:r>
        <w:t xml:space="preserve"> these</w:t>
      </w:r>
      <w:r w:rsidR="0006463D">
        <w:t xml:space="preserve"> individual interventions, there is no single large-impact low-cost intervention.</w:t>
      </w:r>
      <w:r w:rsidR="00270291">
        <w:t xml:space="preserve"> The high impact interventions are very expensive, with a high cost per DALY averted and vice versa.</w:t>
      </w:r>
      <w:r w:rsidR="002F1D75">
        <w:t xml:space="preserve"> The majority of interventions tested fall into the category of small-impact low-cost.</w:t>
      </w:r>
    </w:p>
    <w:p w14:paraId="4DA10C5E" w14:textId="77777777" w:rsidR="0099021A" w:rsidRDefault="0099021A" w:rsidP="00243C83">
      <w:pPr>
        <w:pStyle w:val="normal0"/>
      </w:pPr>
    </w:p>
    <w:p w14:paraId="3664640A" w14:textId="04F7CA3A" w:rsidR="00AD0662" w:rsidRDefault="00940364" w:rsidP="00555EB7">
      <w:pPr>
        <w:pStyle w:val="normal0"/>
        <w:ind w:firstLine="720"/>
      </w:pPr>
      <w:r>
        <w:t>With many current interventions only targeting one aspect of</w:t>
      </w:r>
      <w:r w:rsidR="00A57263">
        <w:t xml:space="preserve"> care</w:t>
      </w:r>
      <w:r w:rsidR="00BB16FB">
        <w:fldChar w:fldCharType="begin"/>
      </w:r>
      <w:r w:rsidR="0075253B">
        <w:instrText xml:space="preserve"> ADDIN PAPERS2_CITATIONS &lt;citation&gt;&lt;uuid&gt;068EAD4B-6DAC-4982-A5AF-3E78E1F1B744&lt;/uuid&gt;&lt;priority&gt;86&lt;/priority&gt;&lt;publications&gt;&lt;publication&gt;&lt;uuid&gt;189B6961-18ED-4005-9404-65B816A794F8&lt;/uuid&gt;&lt;volume&gt;8&lt;/volume&gt;&lt;doi&gt;10.1097/COH.0b013e32835b806e&lt;/doi&gt;&lt;startpage&gt;59&lt;/startpage&gt;&lt;publication_date&gt;99201301001200000000220000&lt;/publication_date&gt;&lt;url&gt;http://eutils.ncbi.nlm.nih.gov/entrez/eutils/elink.fcgi?dbfrom=pubmed&amp;amp;id=23211779&amp;amp;retmode=ref&amp;amp;cmd=prlinks&lt;/url&gt;&lt;type&gt;400&lt;/type&gt;&lt;title&gt;Patching a leaky pipe: the cascade of HIV care.&lt;/title&gt;&lt;location&gt;602,0,0,0&lt;/location&gt;&lt;institution&gt;aU.S. Centers for Disease Control and Prevention (CDC), Zimbabwe bDivision of Global AIDS, CDC, Atlanta, USA cNational OI/ART Programme, AIDS and TB Department, Zimbabwe Ministry of Health and Child Welfare, Harare, Zimbabwe.&lt;/institution&gt;&lt;number&gt;1&lt;/number&gt;&lt;subtype&gt;400&lt;/subtype&gt;&lt;endpage&gt;64&lt;/endpage&gt;&lt;bundle&gt;&lt;publication&gt;&lt;title&gt;Current Opinion in HIV and AIDS&lt;/title&gt;&lt;type&gt;-100&lt;/type&gt;&lt;subtype&gt;-100&lt;/subtype&gt;&lt;uuid&gt;10120E84-5C91-4CE2-A96C-3B44735080F9&lt;/uuid&gt;&lt;/publication&gt;&lt;/bundle&gt;&lt;authors&gt;&lt;author&gt;&lt;firstName&gt;Peter&lt;/firstName&gt;&lt;middleNames&gt;H&lt;/middleNames&gt;&lt;lastName&gt;Kilmarx&lt;/lastName&gt;&lt;/author&gt;&lt;author&gt;&lt;firstName&gt;Tsitsi&lt;/firstName&gt;&lt;lastName&gt;Mutasa-Apollo&lt;/lastName&gt;&lt;/author&gt;&lt;/authors&gt;&lt;/publication&gt;&lt;publication&gt;&lt;uuid&gt;047A226A-E766-4690-A346-C1F55B6D37AD&lt;/uuid&gt;&lt;volume&gt;11&lt;/volume&gt;&lt;doi&gt;10.1016/S1473-3099(11)70181-5&lt;/doi&gt;&lt;startpage&gt;942&lt;/startpage&gt;&lt;publication_date&gt;99201112001200000000220000&lt;/publication_date&gt;&lt;url&gt;http://eutils.ncbi.nlm.nih.gov/entrez/eutils/elink.fcgi?dbfrom=pubmed&amp;amp;id=22030332&amp;amp;retmode=ref&amp;amp;cmd=prlinks&lt;/url&gt;&lt;type&gt;400&lt;/type&gt;&lt;title&gt;Interventions to increase antiretroviral adherence in sub-Saharan Africa: a systematic review of evaluation studies.&lt;/title&gt;&lt;location&gt;200,4,-28.4059334,32.2143323&lt;/location&gt;&lt;institution&gt;Africa Centre for Health and Population Studies, University of KwaZulu-Natal, Mtubatuba, South Africa. tbaernig@hsph.harvard.edu&lt;/institution&gt;&lt;number&gt;12&lt;/number&gt;&lt;subtype&gt;400&lt;/subtype&gt;&lt;endpage&gt;951&lt;/endpage&gt;&lt;bundle&gt;&lt;publication&gt;&lt;publisher&gt;Elsevier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Till&lt;/firstName&gt;&lt;middleNames&gt;W&lt;/middleNames&gt;&lt;lastName&gt;Bärnighausen&lt;/lastName&gt;&lt;/author&gt;&lt;author&gt;&lt;firstName&gt;Krisda&lt;/firstName&gt;&lt;lastName&gt;Chaiyachati&lt;/lastName&gt;&lt;/author&gt;&lt;author&gt;&lt;firstName&gt;Natsayi&lt;/firstName&gt;&lt;lastName&gt;Chimbindi&lt;/lastName&gt;&lt;/author&gt;&lt;author&gt;&lt;firstName&gt;Ashleigh&lt;/firstName&gt;&lt;lastName&gt;Peoples&lt;/lastName&gt;&lt;/author&gt;&lt;author&gt;&lt;firstName&gt;Jessica&lt;/firstName&gt;&lt;middleNames&gt;E&lt;/middleNames&gt;&lt;lastName&gt;Haberer&lt;/lastName&gt;&lt;/author&gt;&lt;author&gt;&lt;firstName&gt;Marie-Louise&lt;/firstName&gt;&lt;lastName&gt;Newell&lt;/lastName&gt;&lt;/author&gt;&lt;/authors&gt;&lt;/publication&gt;&lt;/publications&gt;&lt;cites&gt;&lt;/cites&gt;&lt;/citation&gt;</w:instrText>
      </w:r>
      <w:r w:rsidR="00BB16FB">
        <w:fldChar w:fldCharType="separate"/>
      </w:r>
      <w:r w:rsidR="00BB16FB">
        <w:rPr>
          <w:lang w:val="en-US"/>
        </w:rPr>
        <w:t>{Kilmarx:2013iy, Barnighausen:2011cb</w:t>
      </w:r>
      <w:r w:rsidR="00BB16FB">
        <w:fldChar w:fldCharType="end"/>
      </w:r>
      <w:r w:rsidR="00D23EF9">
        <w:t>,</w:t>
      </w:r>
      <w:r w:rsidR="00D23EF9">
        <w:fldChar w:fldCharType="begin"/>
      </w:r>
      <w:r w:rsidR="009E4CC4">
        <w:instrText xml:space="preserve"> ADDIN PAPERS2_CITATIONS &lt;citation&gt;&lt;uuid&gt;7B7481DB-8796-4005-8080-B40137FE0337&lt;/uuid&gt;&lt;priority&gt;80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A57263">
        <w:t>, the</w:t>
      </w:r>
      <w:r w:rsidR="0089031F">
        <w:t>ir</w:t>
      </w:r>
      <w:r w:rsidR="00A57263">
        <w:t xml:space="preserve"> impact will be atten</w:t>
      </w:r>
      <w:r>
        <w:t>uated by downstream deficiencies in care, and also limited by any upstream constraints.</w:t>
      </w:r>
      <w:r w:rsidR="004B226E">
        <w:t xml:space="preserve"> For instance, interventions </w:t>
      </w:r>
      <w:r w:rsidR="00A57263">
        <w:t>targeting</w:t>
      </w:r>
      <w:r w:rsidR="004B226E">
        <w:t xml:space="preserve"> linkage to care will be constrained by the number of individuals who attempt to link. In the model this is highlighted by the ~20% of individuals who die before being diagnosed with HIV (figure 2).</w:t>
      </w:r>
      <w:r w:rsidR="00555EB7">
        <w:t xml:space="preserve"> </w:t>
      </w:r>
      <w:r w:rsidR="004D6F89">
        <w:t>Therefore, a com</w:t>
      </w:r>
      <w:r w:rsidR="00D162C7">
        <w:t>bination of interventions targe</w:t>
      </w:r>
      <w:r w:rsidR="004D6F89">
        <w:t>t</w:t>
      </w:r>
      <w:r w:rsidR="00007F1E">
        <w:t xml:space="preserve">ing multiple points in care may </w:t>
      </w:r>
      <w:r w:rsidR="004D6F89">
        <w:t>be</w:t>
      </w:r>
      <w:r w:rsidR="00007F1E">
        <w:t xml:space="preserve"> a</w:t>
      </w:r>
      <w:r w:rsidR="004D6F89">
        <w:t xml:space="preserve"> more cost-effective </w:t>
      </w:r>
      <w:r w:rsidR="00007F1E">
        <w:t xml:space="preserve">solution </w:t>
      </w:r>
      <w:r w:rsidR="00C6643D">
        <w:t>than a single point-</w:t>
      </w:r>
      <w:r w:rsidR="00555EB7">
        <w:t>intervention.</w:t>
      </w:r>
    </w:p>
    <w:p w14:paraId="445EB112" w14:textId="77777777" w:rsidR="00930519" w:rsidRDefault="00930519" w:rsidP="00555EB7">
      <w:pPr>
        <w:pStyle w:val="normal0"/>
        <w:ind w:firstLine="720"/>
      </w:pPr>
    </w:p>
    <w:p w14:paraId="7FBBC66B" w14:textId="77777777" w:rsidR="00B1707F" w:rsidRDefault="00930519" w:rsidP="00555EB7">
      <w:pPr>
        <w:pStyle w:val="normal0"/>
        <w:ind w:firstLine="720"/>
      </w:pPr>
      <w:r>
        <w:t>Our results indicate that while many possible intervention combinations exist, for this particular setting, the most cost-effecti</w:t>
      </w:r>
      <w:r w:rsidR="00B374B6">
        <w:t>ve</w:t>
      </w:r>
      <w:r w:rsidR="00B1707F">
        <w:t xml:space="preserve"> pathway for improving care is as follows: ART Outreach, POC CD4, VCT POC CD4, Linkage,</w:t>
      </w:r>
      <w:r w:rsidR="009C37D2">
        <w:t xml:space="preserve"> Pre-ART Outreach and Adherence</w:t>
      </w:r>
      <w:r w:rsidR="00635B1B">
        <w:t xml:space="preserve"> (figure 4)</w:t>
      </w:r>
      <w:r w:rsidR="009C37D2">
        <w:t xml:space="preserve">. </w:t>
      </w:r>
      <w:r w:rsidR="00635B1B">
        <w:t>This combination of six interventions is highly cost-effective</w:t>
      </w:r>
      <w:r w:rsidR="00256872">
        <w:t xml:space="preserve"> in comparison to the Universal Test and Treat intervention</w:t>
      </w:r>
      <w:r w:rsidR="00635B1B">
        <w:t>, averting 88% of the DALYs averted by the Universal Test and Treat intervention (realistic scenario), at 44% of the cost per DALY averted.</w:t>
      </w:r>
      <w:r w:rsidR="00E858EC">
        <w:t xml:space="preserve"> </w:t>
      </w:r>
      <w:r w:rsidR="00A07B3E">
        <w:t>This</w:t>
      </w:r>
      <w:r w:rsidR="00754E74">
        <w:t xml:space="preserve"> </w:t>
      </w:r>
      <w:r w:rsidR="00A07B3E">
        <w:t xml:space="preserve">indicates </w:t>
      </w:r>
      <w:r w:rsidR="00E858EC">
        <w:t xml:space="preserve">that intervening at multiple points to strengthen care is almost as effective as </w:t>
      </w:r>
      <w:r w:rsidR="008513BB">
        <w:t xml:space="preserve">removing pre-ART care </w:t>
      </w:r>
      <w:r w:rsidR="003559E4">
        <w:t>in its entirety</w:t>
      </w:r>
      <w:r w:rsidR="008513BB">
        <w:t>.</w:t>
      </w:r>
      <w:r w:rsidR="00754E74">
        <w:t xml:space="preserve"> </w:t>
      </w:r>
      <w:r w:rsidR="0087707C">
        <w:t>Additionally, t</w:t>
      </w:r>
      <w:r w:rsidR="00306244">
        <w:t>he ancillary benefits of pre-</w:t>
      </w:r>
      <w:r w:rsidR="00A07B3E">
        <w:t xml:space="preserve">ART care must not be overlooked as </w:t>
      </w:r>
      <w:r w:rsidR="0087707C">
        <w:t>patients retained in pre-ART care will be counselled, receive treatment for opportunistic infections and also may receive psychological support</w:t>
      </w:r>
      <w:r w:rsidR="0087707C">
        <w:fldChar w:fldCharType="begin"/>
      </w:r>
      <w:r w:rsidR="0087707C">
        <w:instrText xml:space="preserve"> ADDIN PAPERS2_CITATIONS &lt;citation&gt;&lt;uuid&gt;DA822628-43B7-4745-9A3C-692AA4684E37&lt;/uuid&gt;&lt;priority&gt;0&lt;/priority&gt;&lt;publications&gt;&lt;publication&gt;&lt;uuid&gt;35EB9007-7B0C-41BF-B4D9-ED19292B5729&lt;/uuid&gt;&lt;volume&gt;2&lt;/volume&gt;&lt;doi&gt;10.1136/bmjopen-2011-000195&lt;/doi&gt;&lt;startpage&gt;e000195&lt;/startpage&gt;&lt;publication_date&gt;99201200001200000000200000&lt;/publication_date&gt;&lt;url&gt;http://eutils.ncbi.nlm.nih.gov/entrez/eutils/elink.fcgi?dbfrom=pubmed&amp;amp;id=22422913&amp;amp;retmode=ref&amp;amp;cmd=prlinks&lt;/url&gt;&lt;type&gt;400&lt;/type&gt;&lt;title&gt;Introduction and evaluation of a 'pre-ART care' service in Swaziland: an operational research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Home&amp;lt;/a&amp;gt;&amp;lt;/div&amp;gt;&amp;lt;/body&amp;gt;&amp;lt;/html&amp;gt;&lt;/location&gt;&lt;institution&gt;Nuffield Centre for International Health and Development, Leeds Institute of Health Sciences, University of Leeds, Leeds, UK.&lt;/institution&gt;&lt;number&gt;2&lt;/number&gt;&lt;subtype&gt;400&lt;/subtype&gt;&lt;bundle&gt;&lt;publication&gt;&lt;title&gt;BMJ open&lt;/title&gt;&lt;type&gt;-100&lt;/type&gt;&lt;subtype&gt;-100&lt;/subtype&gt;&lt;uuid&gt;26379074-3490-4868-8A23-955612C2234F&lt;/uuid&gt;&lt;/publication&gt;&lt;/bundle&gt;&lt;authors&gt;&lt;author&gt;&lt;firstName&gt;David&lt;/firstName&gt;&lt;lastName&gt;Burtle&lt;/lastName&gt;&lt;/author&gt;&lt;author&gt;&lt;firstName&gt;William&lt;/firstName&gt;&lt;lastName&gt;Welfare&lt;/lastName&gt;&lt;/author&gt;&lt;author&gt;&lt;firstName&gt;Susan&lt;/firstName&gt;&lt;lastName&gt;Elden&lt;/lastName&gt;&lt;/author&gt;&lt;author&gt;&lt;firstName&gt;Canaan&lt;/firstName&gt;&lt;lastName&gt;Mamvura&lt;/lastName&gt;&lt;/author&gt;&lt;author&gt;&lt;firstName&gt;Joris&lt;/firstName&gt;&lt;lastName&gt;Vandelanotte&lt;/lastName&gt;&lt;/author&gt;&lt;author&gt;&lt;firstName&gt;Emily&lt;/firstName&gt;&lt;lastName&gt;Petherick&lt;/lastName&gt;&lt;/author&gt;&lt;author&gt;&lt;firstName&gt;John&lt;/firstName&gt;&lt;lastName&gt;Walley&lt;/lastName&gt;&lt;/author&gt;&lt;author&gt;&lt;firstName&gt;John&lt;/firstName&gt;&lt;lastName&gt;Wright&lt;/lastName&gt;&lt;/author&gt;&lt;/authors&gt;&lt;/publication&gt;&lt;/publications&gt;&lt;cites&gt;&lt;/cites&gt;&lt;/citation&gt;</w:instrText>
      </w:r>
      <w:r w:rsidR="0087707C">
        <w:fldChar w:fldCharType="separate"/>
      </w:r>
      <w:r w:rsidR="0087707C">
        <w:rPr>
          <w:lang w:val="en-US"/>
        </w:rPr>
        <w:t>{Burtle:2012kw</w:t>
      </w:r>
      <w:r w:rsidR="00D23EF9">
        <w:rPr>
          <w:lang w:val="en-US"/>
        </w:rPr>
        <w:t>,</w:t>
      </w:r>
      <w:r w:rsidR="0087707C">
        <w:fldChar w:fldCharType="end"/>
      </w:r>
      <w:r w:rsidR="00D23EF9">
        <w:fldChar w:fldCharType="begin"/>
      </w:r>
      <w:r w:rsidR="00D23EF9">
        <w:instrText xml:space="preserve"> ADDIN PAPERS2_CITATIONS &lt;citation&gt;&lt;uuid&gt;4FE23C53-7E0F-444A-82DF-EF6E8CEE6BAC&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00D23EF9">
        <w:fldChar w:fldCharType="separate"/>
      </w:r>
      <w:r w:rsidR="00D23EF9">
        <w:rPr>
          <w:lang w:val="en-US"/>
        </w:rPr>
        <w:t>Govindasamy:2014fa}</w:t>
      </w:r>
      <w:r w:rsidR="00D23EF9">
        <w:fldChar w:fldCharType="end"/>
      </w:r>
      <w:r w:rsidR="0087707C">
        <w:t>.</w:t>
      </w:r>
      <w:r w:rsidR="003F50D4">
        <w:t xml:space="preserve"> </w:t>
      </w:r>
      <w:r w:rsidR="003F50D4" w:rsidRPr="003F50D4">
        <w:rPr>
          <w:i/>
          <w:color w:val="000090"/>
        </w:rPr>
        <w:t xml:space="preserve">[Ideally like to make a comparison to Andrew and </w:t>
      </w:r>
      <w:proofErr w:type="spellStart"/>
      <w:r w:rsidR="003F50D4" w:rsidRPr="003F50D4">
        <w:rPr>
          <w:i/>
          <w:color w:val="000090"/>
        </w:rPr>
        <w:t>Valentina’s</w:t>
      </w:r>
      <w:proofErr w:type="spellEnd"/>
      <w:r w:rsidR="003F50D4" w:rsidRPr="003F50D4">
        <w:rPr>
          <w:i/>
          <w:color w:val="000090"/>
        </w:rPr>
        <w:t xml:space="preserve"> expansion pathway presented at the cascade workshop here</w:t>
      </w:r>
      <w:r w:rsidR="003F50D4">
        <w:rPr>
          <w:i/>
          <w:color w:val="000090"/>
        </w:rPr>
        <w:t>, presuming this is confidential until published</w:t>
      </w:r>
      <w:r w:rsidR="005143BB">
        <w:rPr>
          <w:i/>
          <w:color w:val="000090"/>
        </w:rPr>
        <w:t xml:space="preserve"> though</w:t>
      </w:r>
      <w:r w:rsidR="003F50D4" w:rsidRPr="003F50D4">
        <w:rPr>
          <w:i/>
          <w:color w:val="000090"/>
        </w:rPr>
        <w:t>]</w:t>
      </w:r>
    </w:p>
    <w:p w14:paraId="61B7F0A1" w14:textId="77777777" w:rsidR="00E95621" w:rsidRDefault="00E95621" w:rsidP="00555EB7">
      <w:pPr>
        <w:pStyle w:val="normal0"/>
        <w:ind w:firstLine="720"/>
      </w:pPr>
    </w:p>
    <w:p w14:paraId="689730C5" w14:textId="77777777" w:rsidR="003C24B4" w:rsidRDefault="00552800" w:rsidP="00A613AB">
      <w:pPr>
        <w:pStyle w:val="normal0"/>
        <w:ind w:firstLine="720"/>
      </w:pPr>
      <w:r>
        <w:t>Therefore, our model results show that a combination of interventions is key to maximising health benefits while still being cost-effective in comparison to single intervention.</w:t>
      </w:r>
      <w:r w:rsidR="00343FC7">
        <w:t xml:space="preserve"> However, </w:t>
      </w:r>
      <w:r w:rsidR="00B66A30">
        <w:t xml:space="preserve">interventions impacting the entire spectrum of care maybe equally beneficial. </w:t>
      </w:r>
      <w:r w:rsidR="00A07B3E">
        <w:t>I</w:t>
      </w:r>
      <w:r w:rsidR="00B66A30">
        <w:t>t has</w:t>
      </w:r>
      <w:r w:rsidR="00A07B3E">
        <w:t xml:space="preserve"> recently</w:t>
      </w:r>
      <w:r w:rsidR="00B66A30">
        <w:t xml:space="preserve"> been hypothesised that tiered care, using patient strata to determine the provision of different care services, is likely to improve patient outcomes whilst reducing costs </w:t>
      </w:r>
      <w:r w:rsidR="00B66A30" w:rsidRPr="00B66A30">
        <w:rPr>
          <w:i/>
        </w:rPr>
        <w:t>[</w:t>
      </w:r>
      <w:r w:rsidR="00B66A30" w:rsidRPr="00B66A30">
        <w:rPr>
          <w:i/>
          <w:color w:val="000090"/>
        </w:rPr>
        <w:t xml:space="preserve">Struggling for a reference here, aside from Chris </w:t>
      </w:r>
      <w:proofErr w:type="spellStart"/>
      <w:r w:rsidR="00B66A30" w:rsidRPr="00B66A30">
        <w:rPr>
          <w:i/>
          <w:color w:val="000090"/>
        </w:rPr>
        <w:t>Duncombe</w:t>
      </w:r>
      <w:r w:rsidR="00674501">
        <w:rPr>
          <w:i/>
          <w:color w:val="000090"/>
        </w:rPr>
        <w:t>’</w:t>
      </w:r>
      <w:r w:rsidR="00B66A30" w:rsidRPr="00B66A30">
        <w:rPr>
          <w:i/>
          <w:color w:val="000090"/>
        </w:rPr>
        <w:t>s</w:t>
      </w:r>
      <w:proofErr w:type="spellEnd"/>
      <w:r w:rsidR="00B66A30" w:rsidRPr="00B66A30">
        <w:rPr>
          <w:i/>
          <w:color w:val="000090"/>
        </w:rPr>
        <w:t xml:space="preserve"> forthcoming “Overview of optimised models of care delivery for HIV”</w:t>
      </w:r>
      <w:r w:rsidR="00B66A30" w:rsidRPr="00B66A30">
        <w:rPr>
          <w:i/>
        </w:rPr>
        <w:t>]</w:t>
      </w:r>
      <w:r w:rsidR="00B66A30">
        <w:t>.</w:t>
      </w:r>
    </w:p>
    <w:p w14:paraId="0B36DF12" w14:textId="77777777" w:rsidR="00A613AB" w:rsidRDefault="00A613AB" w:rsidP="00A613AB">
      <w:pPr>
        <w:pStyle w:val="normal0"/>
        <w:ind w:firstLine="720"/>
      </w:pPr>
    </w:p>
    <w:p w14:paraId="53185F6C" w14:textId="48D96221" w:rsidR="002F77C0" w:rsidRDefault="00F56414" w:rsidP="0013403D">
      <w:pPr>
        <w:pStyle w:val="normal0"/>
        <w:ind w:firstLine="720"/>
      </w:pPr>
      <w:r>
        <w:t xml:space="preserve">An example of this type of intervention comes from Babigumira </w:t>
      </w:r>
      <w:r w:rsidRPr="00680636">
        <w:rPr>
          <w:i/>
        </w:rPr>
        <w:t>et al.</w:t>
      </w:r>
      <w:r>
        <w:t xml:space="preserve"> (2011), in which </w:t>
      </w:r>
      <w:r w:rsidR="00A07B3E">
        <w:t>a task-</w:t>
      </w:r>
      <w:r w:rsidR="00680636">
        <w:t xml:space="preserve">shifting intervention was implemented </w:t>
      </w:r>
      <w:r w:rsidR="00AE2590">
        <w:t xml:space="preserve">for eligible patients </w:t>
      </w:r>
      <w:r w:rsidR="00680636">
        <w:t>at an HIV clinic in Kampala, Uganda</w:t>
      </w:r>
      <w:r w:rsidR="00D807A4">
        <w:fldChar w:fldCharType="begin"/>
      </w:r>
      <w:r w:rsidR="009E4CC4">
        <w:instrText xml:space="preserve"> ADDIN PAPERS2_CITATIONS &lt;citation&gt;&lt;uuid&gt;CE8B915D-135A-4948-B2FE-DCCC3322064E&lt;/uuid&gt;&lt;priority&gt;82&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D807A4">
        <w:fldChar w:fldCharType="separate"/>
      </w:r>
      <w:r w:rsidR="00D807A4">
        <w:rPr>
          <w:lang w:val="en-US"/>
        </w:rPr>
        <w:t>{Babigumira:2011gg}</w:t>
      </w:r>
      <w:r w:rsidR="00D807A4">
        <w:fldChar w:fldCharType="end"/>
      </w:r>
      <w:r w:rsidR="00680636">
        <w:t>.</w:t>
      </w:r>
      <w:r w:rsidR="00AE2590">
        <w:t xml:space="preserve"> </w:t>
      </w:r>
      <w:r w:rsidR="006748B9">
        <w:t xml:space="preserve">Eligibility criteria selected adherent, healthy patients on ART to switch from monthly physician visits to seeing a physician every six months and picking up medication from a pharmacy on a monthly basis. </w:t>
      </w:r>
      <w:r w:rsidR="00312FF8">
        <w:t>No significant difference in clinical outcomes was observed and the annual cost of care decreased by 20%</w:t>
      </w:r>
      <w:r w:rsidR="00CA6639">
        <w:t xml:space="preserve"> for patients attending physician visits every six months</w:t>
      </w:r>
      <w:r w:rsidR="00B55127">
        <w:fldChar w:fldCharType="begin"/>
      </w:r>
      <w:r w:rsidR="009E4CC4">
        <w:instrText xml:space="preserve"> ADDIN PAPERS2_CITATIONS &lt;citation&gt;&lt;uuid&gt;5EC0C3E0-4109-4150-A92E-6B3F74897BC6&lt;/uuid&gt;&lt;priority&gt;83&lt;/priority&gt;&lt;publications&gt;&lt;publication&gt;&lt;uuid&gt;A55E1BF3-80F3-4346-B6C2-817EAFE19974&lt;/uuid&gt;&lt;volume&gt;6&lt;/volume&gt;&lt;accepted_date&gt;99201102281200000000222000&lt;/accepted_date&gt;&lt;doi&gt;10.1371/journal.pone.0018193&lt;/doi&gt;&lt;startpage&gt;e18193&lt;/startpage&gt;&lt;publication_date&gt;99201100001200000000200000&lt;/publication_date&gt;&lt;url&gt;http://eutils.ncbi.nlm.nih.gov/entrez/eutils/elink.fcgi?dbfrom=pubmed&amp;amp;id=21464895&amp;amp;retmode=ref&amp;amp;cmd=prlinks&lt;/url&gt;&lt;type&gt;400&lt;/type&gt;&lt;title&gt;Cost effectiveness of a pharmacy-only refill program in a large urban HIV/AIDS clinic in Uganda.&lt;/title&gt;&lt;location&gt;&amp;lt;html&amp;gt;&amp;lt;head&amp;gt;&amp;lt;meta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Home&amp;lt;/a&amp;gt;&amp;lt;/div&amp;gt;&amp;lt;/body&amp;gt;&amp;lt;/html&amp;gt;&lt;/location&gt;&lt;submission_date&gt;99201010221200000000222000&lt;/submission_date&gt;&lt;number&gt;3&lt;/number&gt;&lt;institution&gt;Pharmaceutical Outcomes Research and Policy Program, School of Pharmacy, University of Washington, Seattle, Washington, United States of America. babijo@uw.edu&lt;/institution&gt;&lt;subtype&gt;400&lt;/subtype&gt;&lt;bundle&gt;&lt;publication&gt;&lt;url&gt;http://www.plosone.org/&lt;/url&gt;&lt;title&gt;PLoS ONE&lt;/title&gt;&lt;type&gt;-100&lt;/type&gt;&lt;subtype&gt;-100&lt;/subtype&gt;&lt;uuid&gt;937301D8-DEB3-4422-BC8F-63EDC098D774&lt;/uuid&gt;&lt;/publication&gt;&lt;/bundle&gt;&lt;authors&gt;&lt;author&gt;&lt;firstName&gt;Joseph&lt;/firstName&gt;&lt;middleNames&gt;B&lt;/middleNames&gt;&lt;lastName&gt;Babigumira&lt;/lastName&gt;&lt;/author&gt;&lt;author&gt;&lt;firstName&gt;Barbara&lt;/firstName&gt;&lt;lastName&gt;Castelnuovo&lt;/lastName&gt;&lt;/author&gt;&lt;author&gt;&lt;firstName&gt;Andy&lt;/firstName&gt;&lt;lastName&gt;Stergachis&lt;/lastName&gt;&lt;/author&gt;&lt;author&gt;&lt;firstName&gt;Agnes&lt;/firstName&gt;&lt;lastName&gt;Kiragga&lt;/lastName&gt;&lt;/author&gt;&lt;author&gt;&lt;firstName&gt;Petra&lt;/firstName&gt;&lt;lastName&gt;Shaefer&lt;/lastName&gt;&lt;/author&gt;&lt;author&gt;&lt;firstName&gt;Mohammed&lt;/firstName&gt;&lt;lastName&gt;Lamorde&lt;/lastName&gt;&lt;/author&gt;&lt;author&gt;&lt;firstName&gt;Andrew&lt;/firstName&gt;&lt;lastName&gt;Kambugu&lt;/lastName&gt;&lt;/author&gt;&lt;author&gt;&lt;firstName&gt;Alice&lt;/firstName&gt;&lt;lastName&gt;Muwanga&lt;/lastName&gt;&lt;/author&gt;&lt;author&gt;&lt;firstName&gt;Louis&lt;/firstName&gt;&lt;middleNames&gt;P&lt;/middleNames&gt;&lt;lastName&gt;Garrison&lt;/lastName&gt;&lt;/author&gt;&lt;/authors&gt;&lt;/publication&gt;&lt;/publications&gt;&lt;cites&gt;&lt;/cites&gt;&lt;/citation&gt;</w:instrText>
      </w:r>
      <w:r w:rsidR="00B55127">
        <w:fldChar w:fldCharType="separate"/>
      </w:r>
      <w:r w:rsidR="00B55127">
        <w:rPr>
          <w:lang w:val="en-US"/>
        </w:rPr>
        <w:t>{Babigumira:2011gg}</w:t>
      </w:r>
      <w:r w:rsidR="00B55127">
        <w:fldChar w:fldCharType="end"/>
      </w:r>
      <w:r w:rsidR="00CA6639">
        <w:t xml:space="preserve">. </w:t>
      </w:r>
      <w:r w:rsidR="00D807A4">
        <w:t>This type of tiered intervention, selecting adherent patients to be monitored more infrequently</w:t>
      </w:r>
      <w:r w:rsidR="004D698E">
        <w:t>,</w:t>
      </w:r>
      <w:r w:rsidR="00B55127">
        <w:t xml:space="preserve"> illustrates how care can be stratified between patients.</w:t>
      </w:r>
      <w:r w:rsidR="0013403D">
        <w:t xml:space="preserve"> </w:t>
      </w:r>
      <w:r w:rsidR="002F77C0">
        <w:t xml:space="preserve">Another example of tiered care </w:t>
      </w:r>
      <w:r w:rsidR="00F13940">
        <w:t xml:space="preserve">illustrates how </w:t>
      </w:r>
      <w:r w:rsidR="00ED7BDF">
        <w:t>decentralising adherent patients on ART from a hospital-based clinic to a primary health care facility managed by nurses reduced the annual cost of care by 11% without compromising patient outcomes</w:t>
      </w:r>
      <w:r w:rsidR="00B155F3">
        <w:fldChar w:fldCharType="begin"/>
      </w:r>
      <w:r w:rsidR="009E4CC4">
        <w:instrText xml:space="preserve"> ADDIN PAPERS2_CITATIONS &lt;citation&gt;&lt;uuid&gt;A5791323-B925-4511-93CC-EBDEF4A363B3&lt;/uuid&gt;&lt;priority&gt;84&lt;/priority&gt;&lt;publications&gt;&lt;publication&gt;&lt;uuid&gt;4892F5CF-4C33-4BCB-8302-FFC8D0ADE0CA&lt;/uuid&gt;&lt;volume&gt;8&lt;/volume&gt;&lt;accepted_date&gt;99201105271200000000222000&lt;/accepted_date&gt;&lt;doi&gt;10.1371/journal.pmed.1001055&lt;/doi&gt;&lt;startpage&gt;e1001055&lt;/startpage&gt;&lt;publication_date&gt;99201107001200000000220000&lt;/publication_date&gt;&lt;url&gt;http://eutils.ncbi.nlm.nih.gov/entrez/eutils/elink.fcgi?dbfrom=pubmed&amp;amp;id=21811402&amp;amp;retmode=ref&amp;amp;cmd=prlinks&lt;/url&gt;&lt;type&gt;400&lt;/type&gt;&lt;title&gt;Treatment outcomes and cost-effectiveness of shifting management of stable ART patients to nurses in South Africa: an observational cohort.&lt;/title&gt;&lt;location&gt;&amp;lt;html&amp;gt;&amp;lt;head&amp;gt;&amp;lt;meta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Home&amp;lt;/a&amp;gt;&amp;lt;/div&amp;gt;&amp;lt;/body&amp;gt;&amp;lt;/html&amp;gt;&lt;/location&gt;&lt;submission_date&gt;99201101141200000000222000&lt;/submission_date&gt;&lt;number&gt;7&lt;/number&gt;&lt;institution&gt;Health Economics and Epidemiology Research Office, Wits Health Consortium, Johannesburg, South Africa. llong@heroza.org&lt;/institution&gt;&lt;subtype&gt;400&lt;/subtype&gt;&lt;bundle&gt;&lt;publication&gt;&lt;title&gt;PLoS Medicine&lt;/title&gt;&lt;type&gt;-100&lt;/type&gt;&lt;subtype&gt;-100&lt;/subtype&gt;&lt;uuid&gt;032F8D8E-8579-48D1-833A-A61EDCB35F0F&lt;/uuid&gt;&lt;/publication&gt;&lt;/bundle&gt;&lt;authors&gt;&lt;author&gt;&lt;firstName&gt;Lawrence&lt;/firstName&gt;&lt;lastName&gt;Long&lt;/lastName&gt;&lt;/author&gt;&lt;author&gt;&lt;firstName&gt;Alana&lt;/firstName&gt;&lt;middleNames&gt;T&lt;/middleNames&gt;&lt;lastName&gt;Brennan&lt;/lastName&gt;&lt;/author&gt;&lt;author&gt;&lt;firstName&gt;Matthew&lt;/firstName&gt;&lt;middleNames&gt;P&lt;/middleNames&gt;&lt;lastName&gt;Fox&lt;/lastName&gt;&lt;/author&gt;&lt;author&gt;&lt;firstName&gt;Buyiswa&lt;/firstName&gt;&lt;lastName&gt;Ndibongo&lt;/lastName&gt;&lt;/author&gt;&lt;author&gt;&lt;firstName&gt;Imogen&lt;/firstName&gt;&lt;lastName&gt;Jaffray&lt;/lastName&gt;&lt;/author&gt;&lt;author&gt;&lt;firstName&gt;Ian&lt;/firstName&gt;&lt;middleNames&gt;M&lt;/middleNames&gt;&lt;lastName&gt;Sanne&lt;/lastName&gt;&lt;/author&gt;&lt;author&gt;&lt;firstName&gt;Sydney&lt;/firstName&gt;&lt;lastName&gt;Rosen&lt;/lastName&gt;&lt;/author&gt;&lt;/authors&gt;&lt;/publication&gt;&lt;/publications&gt;&lt;cites&gt;&lt;/cites&gt;&lt;/citation&gt;</w:instrText>
      </w:r>
      <w:r w:rsidR="00B155F3">
        <w:fldChar w:fldCharType="separate"/>
      </w:r>
      <w:r w:rsidR="00B155F3">
        <w:rPr>
          <w:lang w:val="en-US"/>
        </w:rPr>
        <w:t>{Long:2011cx}</w:t>
      </w:r>
      <w:r w:rsidR="00B155F3">
        <w:fldChar w:fldCharType="end"/>
      </w:r>
      <w:r w:rsidR="00ED7BDF">
        <w:t>.</w:t>
      </w:r>
      <w:r w:rsidR="00213BA7">
        <w:t xml:space="preserve"> However, as this was an observational study, patients were not randomised to the down-referral group and as such this may have introduced undesirable bias into the results.</w:t>
      </w:r>
    </w:p>
    <w:p w14:paraId="6911A0AD" w14:textId="77777777" w:rsidR="008E54C1" w:rsidRDefault="008E54C1" w:rsidP="0013403D">
      <w:pPr>
        <w:pStyle w:val="normal0"/>
        <w:ind w:firstLine="720"/>
      </w:pPr>
    </w:p>
    <w:p w14:paraId="644E0302" w14:textId="14264F13" w:rsidR="00A333AF" w:rsidRDefault="008E54C1" w:rsidP="0013403D">
      <w:pPr>
        <w:pStyle w:val="normal0"/>
        <w:ind w:firstLine="720"/>
      </w:pPr>
      <w:r>
        <w:t>Nevertheless, these tiering interventions raise an important issue regarding the current characterisation</w:t>
      </w:r>
      <w:r w:rsidR="007F6458">
        <w:t xml:space="preserve"> of the cascade of care. That is, </w:t>
      </w:r>
      <w:r w:rsidR="00D17D28">
        <w:t>whether</w:t>
      </w:r>
      <w:r w:rsidR="00A333AF">
        <w:t xml:space="preserve"> the stages constituting the cascade differ between populations. For instance, pregnant women are</w:t>
      </w:r>
      <w:r w:rsidR="00670078">
        <w:t xml:space="preserve"> now</w:t>
      </w:r>
      <w:r w:rsidR="00A333AF">
        <w:t xml:space="preserve"> likely to be diagnosed with HIV at an antenatal clinic where they will then receive </w:t>
      </w:r>
      <w:r w:rsidR="00670078">
        <w:t>treatment immediately, regardless of CD4 count, continuing for life</w:t>
      </w:r>
      <w:r w:rsidR="00670078">
        <w:fldChar w:fldCharType="begin"/>
      </w:r>
      <w:r w:rsidR="009E4CC4">
        <w:instrText xml:space="preserve"> ADDIN PAPERS2_CITATIONS &lt;citation&gt;&lt;uuid&gt;6C9BFF2D-316C-4B12-A7EB-41DD77527F7B&lt;/uuid&gt;&lt;priority&gt;85&lt;/priority&gt;&lt;publications&gt;&lt;publication&gt;&lt;location&gt;&amp;lt;html&amp;gt;&amp;lt;head&amp;gt;&amp;lt;meta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Home&amp;lt;/a&amp;gt;&amp;lt;/div&amp;gt;&amp;lt;/body&amp;gt;&amp;lt;/html&amp;gt;&lt;/location&gt;&lt;publication_date&gt;99201306001200000000220000&lt;/publication_date&gt;&lt;subtitle&gt;WHO Guidelines Approved by the Guidelines Review Committee&lt;/subtitle&gt;&lt;title&gt;Consolidated Guidelines on the Use of Antiretroviral Drugs for Treating and Preventing HIV Infection: Recommendations for a Public Health Approach&lt;/title&gt;&lt;uuid&gt;FB43F8DB-EDC3-4CB4-93E9-C7EB89880E86&lt;/uuid&gt;&lt;subtype&gt;0&lt;/subtype&gt;&lt;publisher&gt;World Health Organization&lt;/publisher&gt;&lt;type&gt;0&lt;/type&gt;&lt;place&gt;Geneva&lt;/place&gt;&lt;url&gt;http://eutils.ncbi.nlm.nih.gov/entrez/eutils/elink.fcgi?dbfrom=pubmed&amp;amp;id=24716260&amp;amp;retmode=ref&amp;amp;cmd=prlinks&lt;/url&gt;&lt;authors&gt;&lt;author&gt;&lt;lastName&gt;World Health Organization&lt;/lastName&gt;&lt;/author&gt;&lt;/authors&gt;&lt;/publication&gt;&lt;/publications&gt;&lt;cites&gt;&lt;/cites&gt;&lt;/citation&gt;</w:instrText>
      </w:r>
      <w:r w:rsidR="00670078">
        <w:fldChar w:fldCharType="separate"/>
      </w:r>
      <w:r w:rsidR="00670078">
        <w:rPr>
          <w:lang w:val="en-US"/>
        </w:rPr>
        <w:t>{WorldHealthOrganization:2013we}</w:t>
      </w:r>
      <w:r w:rsidR="00670078">
        <w:fldChar w:fldCharType="end"/>
      </w:r>
      <w:r w:rsidR="00670078">
        <w:t>.</w:t>
      </w:r>
      <w:r w:rsidR="00905B54">
        <w:t xml:space="preserve"> Therefore, for these individuals many of the stages defined as part of the care continuum are absent.</w:t>
      </w:r>
      <w:r w:rsidR="007C68EC">
        <w:t xml:space="preserve"> In other key populations, such as female sex workers</w:t>
      </w:r>
      <w:r w:rsidR="006A5D56">
        <w:t>, physical or social barriers may</w:t>
      </w:r>
      <w:r w:rsidR="002233F5">
        <w:t xml:space="preserve"> </w:t>
      </w:r>
      <w:r w:rsidR="006A5D56">
        <w:t>be present preventing access to certain stages of care. For example, female sex workers are likely to be wary attending clinic appointments and disclosing their serostatus for fear of stigmatism and loss of business</w:t>
      </w:r>
      <w:r w:rsidR="00DD50AD">
        <w:fldChar w:fldCharType="begin"/>
      </w:r>
      <w:r w:rsidR="009E4CC4">
        <w:instrText xml:space="preserve"> ADDIN PAPERS2_CITATIONS &lt;citation&gt;&lt;uuid&gt;2CD5A02E-20CC-4F31-B231-4FB50A6346E3&lt;/uuid&gt;&lt;priority&gt;86&lt;/priority&gt;&lt;publications&gt;&lt;publication&gt;&lt;location&gt;&amp;lt;html&amp;gt;&amp;lt;head&amp;gt;&amp;lt;meta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Home&amp;lt;/a&amp;gt;&amp;lt;/div&amp;gt;&amp;lt;/body&amp;gt;&amp;lt;/html&amp;gt;&lt;/location&gt;&lt;publication_date&gt;99201408301200000000222000&lt;/publication_date&gt;&lt;doi&gt;10.1586/14787210.2014.948422&lt;/doi&gt;&lt;institution&gt;Department of Infectious Disease Epidemiology, Imperial College London, London, UK.&lt;/institution&gt;&lt;startpage&gt;1&lt;/startpage&gt;&lt;title&gt;The HIV care cascade and antiretroviral therapy in female sex workers: implications for HIV prevention.&lt;/title&gt;&lt;uuid&gt;9610FFAA-84E9-412B-8595-B347839037BD&lt;/uuid&gt;&lt;subtype&gt;400&lt;/subtype&gt;&lt;endpage&gt;17&lt;/endpage&gt;&lt;type&gt;400&lt;/type&gt;&lt;url&gt;http://eutils.ncbi.nlm.nih.gov/entrez/eutils/elink.fcgi?dbfrom=pubmed&amp;amp;id=25174997&amp;amp;retmode=ref&amp;amp;cmd=prlinks&lt;/url&gt;&lt;bundle&gt;&lt;publication&gt;&lt;publisher&gt;Informa UK, Ltd.&lt;/publisher&gt;&lt;title&gt;Expert Review of Anti-Infective Therapy&lt;/title&gt;&lt;type&gt;-100&lt;/type&gt;&lt;subtype&gt;-100&lt;/subtype&gt;&lt;uuid&gt;B57517B7-B119-4E19-8AE2-2428F50F4A80&lt;/uuid&gt;&lt;/publication&gt;&lt;/bundle&gt;&lt;authors&gt;&lt;author&gt;&lt;firstName&gt;Elisa&lt;/firstName&gt;&lt;lastName&gt;Mountain&lt;/lastName&gt;&lt;/author&gt;&lt;author&gt;&lt;firstName&gt;Michael&lt;/firstName&gt;&lt;lastName&gt;Pickles&lt;/lastName&gt;&lt;/author&gt;&lt;author&gt;&lt;firstName&gt;Sharmistha&lt;/firstName&gt;&lt;lastName&gt;Mishra&lt;/lastName&gt;&lt;/author&gt;&lt;author&gt;&lt;firstName&gt;Peter&lt;/firstName&gt;&lt;lastName&gt;Vickerman&lt;/lastName&gt;&lt;/author&gt;&lt;author&gt;&lt;firstName&gt;Michel&lt;/firstName&gt;&lt;lastName&gt;Alary&lt;/lastName&gt;&lt;/author&gt;&lt;author&gt;&lt;firstName&gt;Marie-Claude&lt;/firstName&gt;&lt;lastName&gt;Boily&lt;/lastName&gt;&lt;/author&gt;&lt;/authors&gt;&lt;/publication&gt;&lt;/publications&gt;&lt;cites&gt;&lt;/cites&gt;&lt;/citation&gt;</w:instrText>
      </w:r>
      <w:r w:rsidR="00DD50AD">
        <w:fldChar w:fldCharType="separate"/>
      </w:r>
      <w:r w:rsidR="00DD50AD">
        <w:rPr>
          <w:lang w:val="en-US"/>
        </w:rPr>
        <w:t>{Mountain:2014da}</w:t>
      </w:r>
      <w:r w:rsidR="00DD50AD">
        <w:fldChar w:fldCharType="end"/>
      </w:r>
      <w:r w:rsidR="006A5D56">
        <w:t>.</w:t>
      </w:r>
      <w:r w:rsidR="00361C67">
        <w:t xml:space="preserve"> Thus, tiering interventions allow for </w:t>
      </w:r>
      <w:r w:rsidR="00A44243">
        <w:t>the fragmentation of care into different populations</w:t>
      </w:r>
      <w:r w:rsidR="004D698E">
        <w:t xml:space="preserve"> to account for these differences</w:t>
      </w:r>
      <w:r w:rsidR="00A44243">
        <w:t xml:space="preserve">. Perhaps </w:t>
      </w:r>
      <w:r w:rsidR="004A07F2">
        <w:t>alluding</w:t>
      </w:r>
      <w:r w:rsidR="00A44243">
        <w:t xml:space="preserve"> to multiple variants of t</w:t>
      </w:r>
      <w:r w:rsidR="004A07F2">
        <w:t>he cascade.</w:t>
      </w:r>
    </w:p>
    <w:p w14:paraId="1FD64EBA" w14:textId="77777777" w:rsidR="00125F41" w:rsidRDefault="00125F41" w:rsidP="0013403D">
      <w:pPr>
        <w:pStyle w:val="normal0"/>
        <w:ind w:firstLine="720"/>
      </w:pPr>
    </w:p>
    <w:p w14:paraId="7B96F7BB" w14:textId="227052C6" w:rsidR="00F12271" w:rsidRDefault="00F12271" w:rsidP="0013403D">
      <w:pPr>
        <w:pStyle w:val="normal0"/>
        <w:ind w:firstLine="720"/>
      </w:pPr>
      <w:r>
        <w:t xml:space="preserve">With interest in characterising and quantifying the HIV cascade peaking in recent years, there still exists a need for comprehensive individual-level longitudinal data. </w:t>
      </w:r>
      <w:r w:rsidR="006878C3">
        <w:t xml:space="preserve">Cross-sectional studies are only able to provide a static snapshot of the situation. </w:t>
      </w:r>
      <w:r w:rsidR="002050E6">
        <w:t xml:space="preserve">Yet, to gain insight into the changing dynamics of care over time </w:t>
      </w:r>
      <w:r w:rsidR="00DE0084">
        <w:t xml:space="preserve">and to identify where best to intervene, </w:t>
      </w:r>
      <w:r w:rsidR="002050E6">
        <w:t>longitudinal data is required.</w:t>
      </w:r>
      <w:r w:rsidR="00E54594">
        <w:t xml:space="preserve"> AMPATH is one of the few groups in sub-Saharan Africa able to provide such high-resolution data</w:t>
      </w:r>
      <w:r w:rsidR="00286A2A">
        <w:fldChar w:fldCharType="begin"/>
      </w:r>
      <w:r w:rsidR="009E4CC4">
        <w:instrText xml:space="preserve"> ADDIN PAPERS2_CITATIONS &lt;citation&gt;&lt;uuid&gt;16B576E4-D50C-46E9-85A9-F5369048951E&lt;/uuid&gt;&lt;priority&gt;87&lt;/priority&gt;&lt;publications&gt;&lt;publication&gt;&lt;uuid&gt;791F4F97-8C9D-4719-96AB-45DDB621F4B8&lt;/uuid&gt;&lt;volume&gt;129&lt;/volume&gt;&lt;startpage&gt;372&lt;/startpage&gt;&lt;publication_date&gt;99200700001200000000200000&lt;/publication_date&gt;&lt;url&gt;http://eutils.ncbi.nlm.nih.gov/entrez/eutils/elink.fcgi?dbfrom=pubmed&amp;amp;id=17911742&amp;amp;retmode=ref&amp;amp;cmd=prlinks&lt;/url&gt;&lt;type&gt;400&lt;/type&gt;&lt;title&gt;The AMPATH medical record system: creating, implementing, and sustaining an electronic medical record system to support HIV/AIDS care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Home&amp;lt;/a&amp;gt;&amp;lt;/div&amp;gt;&amp;lt;/body&amp;gt;&amp;lt;/html&amp;gt;&lt;/location&gt;&lt;institution&gt;Indiana University School of Medicine and the Regenstrief Institute, Indianapolis, Indiana, USA. wtierney@iupui.edu&lt;/institution&gt;&lt;number&gt;Pt 1&lt;/number&gt;&lt;subtype&gt;400&lt;/subtype&gt;&lt;endpage&gt;376&lt;/endpage&gt;&lt;bundle&gt;&lt;publication&gt;&lt;title&gt;Studies in Health Technology and Informatics&lt;/title&gt;&lt;type&gt;-100&lt;/type&gt;&lt;subtype&gt;-100&lt;/subtype&gt;&lt;uuid&gt;7D8AB95D-C991-4986-91E9-0502317B481D&lt;/uuid&gt;&lt;/publication&gt;&lt;/bundle&gt;&lt;authors&gt;&lt;author&gt;&lt;firstName&gt;William&lt;/firstName&gt;&lt;middleNames&gt;M&lt;/middleNames&gt;&lt;lastName&gt;Tierney&lt;/lastName&gt;&lt;/author&gt;&lt;author&gt;&lt;firstName&gt;Joseph&lt;/firstName&gt;&lt;middleNames&gt;K&lt;/middleNames&gt;&lt;lastName&gt;Rotich&lt;/lastName&gt;&lt;/author&gt;&lt;author&gt;&lt;firstName&gt;Terry&lt;/firstName&gt;&lt;middleNames&gt;J&lt;/middleNames&gt;&lt;lastName&gt;Hannan&lt;/lastName&gt;&lt;/author&gt;&lt;author&gt;&lt;firstName&gt;Abraham&lt;/firstName&gt;&lt;middleNames&gt;M&lt;/middleNames&gt;&lt;lastName&gt;Siika&lt;/lastName&gt;&lt;/author&gt;&lt;author&gt;&lt;firstName&gt;Paul&lt;/firstName&gt;&lt;middleNames&gt;G&lt;/middleNames&gt;&lt;lastName&gt;Biondich&lt;/lastName&gt;&lt;/author&gt;&lt;author&gt;&lt;firstName&gt;Burke&lt;/firstName&gt;&lt;middleNames&gt;W&lt;/middleNames&gt;&lt;lastName&gt;Mamlin&lt;/lastName&gt;&lt;/author&gt;&lt;author&gt;&lt;firstName&gt;Winston&lt;/firstName&gt;&lt;middleNames&gt;M&lt;/middleNames&gt;&lt;lastName&gt;Nyandiko&lt;/lastName&gt;&lt;/author&gt;&lt;author&gt;&lt;firstName&gt;Sylvester&lt;/firstName&gt;&lt;middleNames&gt;N&lt;/middleNames&gt;&lt;lastName&gt;Kimaiyo&lt;/lastName&gt;&lt;/author&gt;&lt;author&gt;&lt;firstName&gt;Kara&lt;/firstName&gt;&lt;lastName&gt;Wools-Kaloustian&lt;/lastName&gt;&lt;/author&gt;&lt;author&gt;&lt;firstName&gt;John&lt;/firstName&gt;&lt;middleNames&gt;E&lt;/middleNames&gt;&lt;lastName&gt;Sidle&lt;/lastName&gt;&lt;/author&gt;&lt;author&gt;&lt;firstName&gt;Chrispinus&lt;/firstName&gt;&lt;lastName&gt;Simiyu&lt;/lastName&gt;&lt;/author&gt;&lt;author&gt;&lt;firstName&gt;Erika&lt;/firstName&gt;&lt;lastName&gt;Kigotho&lt;/lastName&gt;&lt;/author&gt;&lt;author&gt;&lt;firstName&gt;Beverly&lt;/firstName&gt;&lt;middleNames&gt;Sue&lt;/middleNames&gt;&lt;lastName&gt;Musick&lt;/lastName&gt;&lt;/author&gt;&lt;author&gt;&lt;firstName&gt;Joseph&lt;/firstName&gt;&lt;middleNames&gt;J&lt;/middleNames&gt;&lt;lastName&gt;Mamlin&lt;/lastName&gt;&lt;/author&gt;&lt;author&gt;&lt;firstName&gt;Robert&lt;/firstName&gt;&lt;middleNames&gt;M&lt;/middleNames&gt;&lt;lastName&gt;Einterz&lt;/lastName&gt;&lt;/author&gt;&lt;/authors&gt;&lt;/publication&gt;&lt;/publications&gt;&lt;cites&gt;&lt;/cites&gt;&lt;/citation&gt;</w:instrText>
      </w:r>
      <w:r w:rsidR="00286A2A">
        <w:fldChar w:fldCharType="separate"/>
      </w:r>
      <w:r w:rsidR="00286A2A">
        <w:rPr>
          <w:lang w:val="en-US"/>
        </w:rPr>
        <w:t>{Tierney:2007th}</w:t>
      </w:r>
      <w:r w:rsidR="00286A2A">
        <w:fldChar w:fldCharType="end"/>
      </w:r>
      <w:r w:rsidR="00E54594">
        <w:t xml:space="preserve">, but it is hoped that as the use of mobile technology for data collection increases, a clearer image of the state of care in sub-Saharan Africa will </w:t>
      </w:r>
      <w:r w:rsidR="003D16E4">
        <w:t xml:space="preserve">begin to </w:t>
      </w:r>
      <w:r w:rsidR="00E54594">
        <w:t xml:space="preserve">emerge. </w:t>
      </w:r>
    </w:p>
    <w:p w14:paraId="69AAA9AE" w14:textId="77777777" w:rsidR="00C07325" w:rsidRDefault="00C07325" w:rsidP="007734BB">
      <w:pPr>
        <w:pStyle w:val="normal0"/>
      </w:pPr>
    </w:p>
    <w:p w14:paraId="533C7604" w14:textId="77777777" w:rsidR="008265E2" w:rsidRDefault="00975133" w:rsidP="008265E2">
      <w:pPr>
        <w:pStyle w:val="normal0"/>
        <w:ind w:firstLine="359"/>
      </w:pPr>
      <w:r>
        <w:t>Among the strengths of this work, the model accurately captures the n</w:t>
      </w:r>
      <w:r w:rsidR="00D35A95">
        <w:t>atural history of HIV infection and</w:t>
      </w:r>
      <w:r>
        <w:t xml:space="preserve"> replicates the </w:t>
      </w:r>
      <w:r w:rsidR="00D35A95">
        <w:t xml:space="preserve">epidemic from 1970 onwards matching incidence and prevalence estimates from UNAIDS and the Kenya AIDS Indicator Surveys from 2007 and 2012. </w:t>
      </w:r>
      <w:r w:rsidR="00DC0292">
        <w:t>The model has been calibrated to a high</w:t>
      </w:r>
      <w:r w:rsidR="009974AE">
        <w:t>-resolution data set describing an ART-programme in western Kenya and is able to reproduce key</w:t>
      </w:r>
      <w:r w:rsidR="0039619B">
        <w:t xml:space="preserve"> patterns of flow through HIV care along with the </w:t>
      </w:r>
      <w:r w:rsidR="00C62D36">
        <w:t>distributions</w:t>
      </w:r>
      <w:r w:rsidR="009974AE">
        <w:t xml:space="preserve"> </w:t>
      </w:r>
      <w:r w:rsidR="0039619B">
        <w:t>of individuals seeking care</w:t>
      </w:r>
      <w:r w:rsidR="009974AE">
        <w:t>.</w:t>
      </w:r>
      <w:r w:rsidR="008265E2">
        <w:t xml:space="preserve"> The interventions applied to the model are based on real-world interventions and the model is able to capture their direct effects, through averting DALYs and reducing mortality, along with indirect effects from reducing onward transmission.</w:t>
      </w:r>
    </w:p>
    <w:p w14:paraId="51885051" w14:textId="77777777" w:rsidR="00C07325" w:rsidRDefault="00C07325" w:rsidP="007734BB">
      <w:pPr>
        <w:pStyle w:val="normal0"/>
      </w:pPr>
    </w:p>
    <w:p w14:paraId="757E1D99" w14:textId="77777777" w:rsidR="00965EF7" w:rsidRDefault="00252F0F" w:rsidP="00A024D8">
      <w:pPr>
        <w:pStyle w:val="normal0"/>
        <w:ind w:firstLine="359"/>
      </w:pPr>
      <w:r>
        <w:t xml:space="preserve">However, these results are only relevant to one particular ART-programme in western Kenya and while several key outputs are comparable to national estimates, the generalisability of the results to the rest of Kenya or even sub-Saharan Africa remain </w:t>
      </w:r>
      <w:r w:rsidR="002A4C76">
        <w:t>open to debate</w:t>
      </w:r>
      <w:r>
        <w:t>.</w:t>
      </w:r>
      <w:r w:rsidR="00A024D8">
        <w:t xml:space="preserve"> However, these results provide insight into the likely situation of many ART-programmes in resource-limited countries. Future research in different locations will help </w:t>
      </w:r>
      <w:r w:rsidR="00965EF7">
        <w:t xml:space="preserve">to provide a more accurate picture of the state of ART-programmes in sub-Saharan Africa. </w:t>
      </w:r>
    </w:p>
    <w:p w14:paraId="02425F30" w14:textId="77777777" w:rsidR="00A024D8" w:rsidRDefault="00A024D8" w:rsidP="00A024D8">
      <w:pPr>
        <w:pStyle w:val="normal0"/>
        <w:ind w:firstLine="359"/>
      </w:pPr>
    </w:p>
    <w:p w14:paraId="474A576E" w14:textId="77777777" w:rsidR="00C95C8A" w:rsidRDefault="00A024D8" w:rsidP="008A2DDA">
      <w:pPr>
        <w:pStyle w:val="normal0"/>
        <w:ind w:firstLine="359"/>
      </w:pPr>
      <w:r>
        <w:t xml:space="preserve">Additionally, </w:t>
      </w:r>
      <w:r w:rsidR="0083146C">
        <w:t xml:space="preserve">assumptions were made in the model regarding the drivers behind care seeking behaviour as very little data exist on what causes infected individuals to seek care. For example, in the model </w:t>
      </w:r>
      <w:r w:rsidR="009A5760">
        <w:t xml:space="preserve">the rates at which individuals seek care depends upon a combination of their previous care experience and their current health status. When a patient is diagnosed with HIV, they seek care at a higher rate than when they were oblivious to their infection. Also, after receiving the results of a CD4 test, where a patient learns how advanced their infection is, they seek care at a higher rate still. Upon developing symptomatic HIV, characterised by having a WHO Stage of III or IV, patients seek care very quickly. We feel as though these subtle distinctions in treatment seeking behaviour are </w:t>
      </w:r>
      <w:r w:rsidR="00700E14">
        <w:t>sensible estimates for use in this model. While more research is required</w:t>
      </w:r>
      <w:r w:rsidR="00A65531">
        <w:t>,</w:t>
      </w:r>
      <w:r w:rsidR="00700E14">
        <w:t xml:space="preserve"> the interplay between patient behaviour, economic factors and the availability of health services</w:t>
      </w:r>
      <w:r w:rsidR="002233F5">
        <w:t>,</w:t>
      </w:r>
      <w:r w:rsidR="00700E14">
        <w:t xml:space="preserve"> and their role</w:t>
      </w:r>
      <w:r w:rsidR="002233F5">
        <w:t>s</w:t>
      </w:r>
      <w:r w:rsidR="00700E14">
        <w:t xml:space="preserve"> in determining a </w:t>
      </w:r>
      <w:r w:rsidR="002233F5">
        <w:t>individual’s</w:t>
      </w:r>
      <w:r w:rsidR="00700E14">
        <w:t xml:space="preserve"> propensity to seek and be retained in care has already been </w:t>
      </w:r>
      <w:r w:rsidR="008F309F">
        <w:t>alluded</w:t>
      </w:r>
      <w:r w:rsidR="00700E14">
        <w:t xml:space="preserve"> </w:t>
      </w:r>
      <w:proofErr w:type="gramStart"/>
      <w:r w:rsidR="00700E14">
        <w:t>to{</w:t>
      </w:r>
      <w:proofErr w:type="gramEnd"/>
      <w:r w:rsidR="00700E14">
        <w:t>Burns:2014jz}.</w:t>
      </w:r>
    </w:p>
    <w:p w14:paraId="0A08EA23" w14:textId="77777777" w:rsidR="00C07325" w:rsidRDefault="00C07325">
      <w:pPr>
        <w:pStyle w:val="normal0"/>
        <w:contextualSpacing w:val="0"/>
      </w:pPr>
    </w:p>
    <w:p w14:paraId="130AFCA9" w14:textId="77777777" w:rsidR="00FE0E4E" w:rsidRDefault="00D44CCB" w:rsidP="00A613AB">
      <w:pPr>
        <w:pStyle w:val="normal0"/>
        <w:ind w:firstLine="359"/>
      </w:pPr>
      <w:r>
        <w:t xml:space="preserve">The interventions examined in this study are all rooted in scientific literature and have the potential to be implemented. The two scenarios for each intervention, </w:t>
      </w:r>
      <w:r w:rsidR="00995FFC">
        <w:t xml:space="preserve">maximum impact and realistic impact, were designed to illustrate the hypothetical maximum impact that an individual could obtain together with a more feasible scenario. </w:t>
      </w:r>
      <w:r w:rsidR="001A645D">
        <w:t>Costs were applied to interventions were possible but it should be noted that additional costs are likely to be incurred when implementing certain interventions.</w:t>
      </w:r>
      <w:r w:rsidR="006461D7">
        <w:t xml:space="preserve"> The interventions modelled are applied from 2010 onwards and take immediate effect. In reality, interventions are likely to be scaled up over time and in the case of implementing multiple </w:t>
      </w:r>
      <w:r w:rsidR="004B0BC1">
        <w:t>interventions;</w:t>
      </w:r>
      <w:r w:rsidR="006461D7">
        <w:t xml:space="preserve"> these may be </w:t>
      </w:r>
      <w:r w:rsidR="004B0BC1">
        <w:t>rolled out at different time points. While the model has the ability to explore these scenarios it is beyond the scope of this paper.</w:t>
      </w:r>
      <w:r w:rsidR="00A613AB">
        <w:t xml:space="preserve"> </w:t>
      </w:r>
      <w:r w:rsidR="00FE0E4E">
        <w:t>While it must be stressed that the cost-effectiveness of the interventions described are relevant for this particular ART-programme in sub-Saharan Africa only, the model can easily be re-calibrated to another setting provided the data exist for an accurate calibration.</w:t>
      </w:r>
      <w:r w:rsidR="00FC5D0C">
        <w:t xml:space="preserve"> For a given budget, interventions could be adjusted to assess the best possible use of funding.</w:t>
      </w:r>
    </w:p>
    <w:p w14:paraId="278B9EDC" w14:textId="77777777" w:rsidR="00C07325" w:rsidRDefault="00C07325">
      <w:pPr>
        <w:pStyle w:val="normal0"/>
        <w:contextualSpacing w:val="0"/>
      </w:pPr>
    </w:p>
    <w:p w14:paraId="325A31FE" w14:textId="77777777" w:rsidR="00D21063" w:rsidRDefault="00B7451F" w:rsidP="00D21063">
      <w:pPr>
        <w:pStyle w:val="normal0"/>
        <w:ind w:firstLine="359"/>
      </w:pPr>
      <w:r>
        <w:t xml:space="preserve">This work utilises an almost unique dataset to assess the current state of an ART-programme in western Kenya. Through the use of a mathematical model, we are able to understand where care is </w:t>
      </w:r>
      <w:r w:rsidR="00DD6F48">
        <w:t xml:space="preserve">currently </w:t>
      </w:r>
      <w:r>
        <w:t>suboptimal</w:t>
      </w:r>
      <w:r w:rsidR="00DD6F48">
        <w:t>. Then</w:t>
      </w:r>
      <w:r>
        <w:t xml:space="preserve"> by implementing a range of interventions acting on various points of care</w:t>
      </w:r>
      <w:r w:rsidR="00DD6F48">
        <w:t xml:space="preserve">, we </w:t>
      </w:r>
      <w:r>
        <w:t>highlight strategies that strengthen care, leading to improved patient outcomes through reducing DALYs, mortality and HIV incidence.</w:t>
      </w:r>
      <w:r w:rsidR="00D21063">
        <w:t xml:space="preserve"> As w</w:t>
      </w:r>
      <w:r w:rsidR="00DD6F48">
        <w:t>ith strengthened care, the benefits afforded by ART can be fully realised as treatment programmes become more effective.</w:t>
      </w:r>
      <w:r w:rsidR="00D21063">
        <w:t xml:space="preserve"> </w:t>
      </w:r>
    </w:p>
    <w:p w14:paraId="493CAF78" w14:textId="77777777" w:rsidR="00D21063" w:rsidRDefault="00D21063" w:rsidP="00D21063">
      <w:pPr>
        <w:pStyle w:val="normal0"/>
        <w:ind w:firstLine="359"/>
      </w:pPr>
    </w:p>
    <w:p w14:paraId="38247266" w14:textId="77777777" w:rsidR="00FA490E" w:rsidRDefault="0042172B" w:rsidP="00A6541D">
      <w:pPr>
        <w:pStyle w:val="normal0"/>
        <w:ind w:firstLine="359"/>
      </w:pPr>
      <w:r>
        <w:t>Future research can build on these results in two ways. Firstly, by assessing the current weaknesses in other ART-programmes in sub-Saharan Africa we will be able to develop a clearer image of the state of HIV care across the continent. This is</w:t>
      </w:r>
      <w:r w:rsidR="006859B1">
        <w:t>,</w:t>
      </w:r>
      <w:r>
        <w:t xml:space="preserve"> however, highly dependent upon detailed longitudinal datasets becoming available</w:t>
      </w:r>
      <w:r w:rsidR="007734BB">
        <w:t>,</w:t>
      </w:r>
      <w:r>
        <w:t xml:space="preserve"> but will provide insight into the interventions best suited to be implemented in different settings. Secondly, upon implementing interventions in </w:t>
      </w:r>
      <w:r w:rsidR="00FA490E">
        <w:t>western Kenya</w:t>
      </w:r>
      <w:r>
        <w:t>, the result</w:t>
      </w:r>
      <w:r w:rsidR="00FA490E">
        <w:t xml:space="preserve">s of the model can be validated. While it will be difficult to assess some output metrics, a comparison between the viewpoint from the clinic on the ground and the results of the model could be particularly </w:t>
      </w:r>
      <w:r w:rsidR="00A6541D">
        <w:t>useful for assessing the impact of an intervention</w:t>
      </w:r>
      <w:r w:rsidR="00FA490E">
        <w:t>.</w:t>
      </w:r>
    </w:p>
    <w:p w14:paraId="69458ACB" w14:textId="77777777" w:rsidR="00A6541D" w:rsidRDefault="00A6541D">
      <w:pPr>
        <w:pStyle w:val="normal0"/>
        <w:contextualSpacing w:val="0"/>
      </w:pPr>
    </w:p>
    <w:p w14:paraId="2BEA827C" w14:textId="77777777" w:rsidR="00E9555A" w:rsidRPr="00A613AB" w:rsidRDefault="00E201C6" w:rsidP="00A613AB">
      <w:pPr>
        <w:pStyle w:val="normal0"/>
        <w:ind w:firstLine="720"/>
      </w:pPr>
      <w:r>
        <w:t xml:space="preserve">As donor organisations constrict funding for HIV programmes in Kenya and the government struggles to fill the void, attention must turn to increasing the efficiency of currently implemented programmes to deliver treatment in a cost-effective and sustainable framework. Our results indicate that in western Kenya, the effectiveness of current ART-programmes can be improved. While interventions targeting HIV testing and pre-ART retention are highly impactful, losses from care occur throughout leading to suboptimal treatment outcomes for patients. </w:t>
      </w:r>
      <w:r w:rsidR="00025076">
        <w:t>In this setting, our results show that a combination of interventions targeting multiple points of care is</w:t>
      </w:r>
      <w:r w:rsidR="00FC7103">
        <w:t xml:space="preserve"> the</w:t>
      </w:r>
      <w:r w:rsidR="00025076">
        <w:t xml:space="preserve"> most cost-effective </w:t>
      </w:r>
      <w:r>
        <w:t>way to strengthen current ART-programmes.</w:t>
      </w:r>
      <w:bookmarkStart w:id="181" w:name="h.5bj1t1rwxn4u" w:colFirst="0" w:colLast="0"/>
      <w:bookmarkEnd w:id="181"/>
      <w:r>
        <w:t xml:space="preserve"> </w:t>
      </w:r>
      <w:r w:rsidR="00262DB4" w:rsidRPr="00262DB4">
        <w:t>Optimising care will improve patient outcomes dire</w:t>
      </w:r>
      <w:r w:rsidR="0074516D">
        <w:t xml:space="preserve">ctly by increasing ART coverage, </w:t>
      </w:r>
      <w:r w:rsidR="00262DB4" w:rsidRPr="00262DB4">
        <w:t>diminishing community viral load</w:t>
      </w:r>
      <w:r w:rsidR="00FC7103">
        <w:t xml:space="preserve"> and reducing life-years lost to HIV</w:t>
      </w:r>
      <w:r w:rsidR="00262DB4" w:rsidRPr="00262DB4">
        <w:t xml:space="preserve">, and </w:t>
      </w:r>
      <w:r w:rsidR="00FC7103">
        <w:t xml:space="preserve">also </w:t>
      </w:r>
      <w:r w:rsidR="00262DB4" w:rsidRPr="00262DB4">
        <w:t>indirectly by reducing HIV incidence.</w:t>
      </w:r>
    </w:p>
    <w:p w14:paraId="3B021E65" w14:textId="6C707F68" w:rsidR="00354BF3" w:rsidRDefault="0004446E">
      <w:pPr>
        <w:pStyle w:val="Heading1"/>
        <w:contextualSpacing w:val="0"/>
      </w:pPr>
      <w:r>
        <w:t>Acknowledgements</w:t>
      </w:r>
      <w:bookmarkStart w:id="182" w:name="h.pbwlevpo3yu5" w:colFirst="0" w:colLast="0"/>
      <w:bookmarkEnd w:id="182"/>
    </w:p>
    <w:p w14:paraId="63AE3FA0" w14:textId="5B5654E8" w:rsidR="00354BF3" w:rsidRDefault="0004446E">
      <w:pPr>
        <w:pStyle w:val="Heading1"/>
        <w:contextualSpacing w:val="0"/>
      </w:pPr>
      <w:r>
        <w:t>References</w:t>
      </w:r>
      <w:bookmarkStart w:id="183" w:name="h.i9jxy126drmb" w:colFirst="0" w:colLast="0"/>
      <w:bookmarkEnd w:id="183"/>
    </w:p>
    <w:p w14:paraId="2ECBD649" w14:textId="77777777" w:rsidR="00C07325" w:rsidRDefault="0004446E">
      <w:pPr>
        <w:pStyle w:val="Heading1"/>
        <w:contextualSpacing w:val="0"/>
      </w:pPr>
      <w:r>
        <w:t>Figure Legends</w:t>
      </w:r>
    </w:p>
    <w:p w14:paraId="5CE87D58" w14:textId="77777777" w:rsidR="00C07325" w:rsidRDefault="00C07325">
      <w:pPr>
        <w:pStyle w:val="normal0"/>
        <w:contextualSpacing w:val="0"/>
      </w:pPr>
    </w:p>
    <w:p w14:paraId="5E1D761A" w14:textId="77777777" w:rsidR="00C07325" w:rsidRDefault="0004446E">
      <w:pPr>
        <w:pStyle w:val="normal0"/>
        <w:contextualSpacing w:val="0"/>
      </w:pPr>
      <w:r>
        <w:rPr>
          <w:i/>
        </w:rPr>
        <w:t xml:space="preserve">Figure 1 </w:t>
      </w:r>
      <w:r w:rsidR="00643039">
        <w:rPr>
          <w:i/>
        </w:rPr>
        <w:t xml:space="preserve">– Model </w:t>
      </w:r>
      <w:r w:rsidR="00313C77">
        <w:rPr>
          <w:i/>
        </w:rPr>
        <w:t>r</w:t>
      </w:r>
      <w:r w:rsidR="00643039">
        <w:rPr>
          <w:i/>
        </w:rPr>
        <w:t xml:space="preserve">epresentation of the </w:t>
      </w:r>
      <w:r w:rsidR="00313C77">
        <w:rPr>
          <w:i/>
        </w:rPr>
        <w:t>c</w:t>
      </w:r>
      <w:r w:rsidR="00643039">
        <w:rPr>
          <w:i/>
        </w:rPr>
        <w:t xml:space="preserve">ascade of </w:t>
      </w:r>
      <w:r w:rsidR="00313C77">
        <w:rPr>
          <w:i/>
        </w:rPr>
        <w:t>c</w:t>
      </w:r>
      <w:r w:rsidR="00643039">
        <w:rPr>
          <w:i/>
        </w:rPr>
        <w:t>are</w:t>
      </w:r>
    </w:p>
    <w:p w14:paraId="2B48BB2F" w14:textId="77777777" w:rsidR="00C07325" w:rsidRDefault="0004446E">
      <w:pPr>
        <w:pStyle w:val="normal0"/>
        <w:contextualSpacing w:val="0"/>
      </w:pPr>
      <w:r>
        <w:rPr>
          <w:i/>
        </w:rPr>
        <w:t xml:space="preserve">Figure 2 </w:t>
      </w:r>
      <w:r w:rsidR="00313C77">
        <w:rPr>
          <w:i/>
        </w:rPr>
        <w:t>–</w:t>
      </w:r>
      <w:r>
        <w:rPr>
          <w:i/>
        </w:rPr>
        <w:t xml:space="preserve"> </w:t>
      </w:r>
      <w:r w:rsidR="00313C77">
        <w:rPr>
          <w:i/>
        </w:rPr>
        <w:t>Comparison between the community view and the clinic view of HIV care</w:t>
      </w:r>
    </w:p>
    <w:p w14:paraId="2041B798" w14:textId="77777777" w:rsidR="00C07325" w:rsidRDefault="0004446E">
      <w:pPr>
        <w:pStyle w:val="normal0"/>
        <w:contextualSpacing w:val="0"/>
      </w:pPr>
      <w:r>
        <w:rPr>
          <w:i/>
        </w:rPr>
        <w:t xml:space="preserve">Figure 3 </w:t>
      </w:r>
      <w:r w:rsidR="00313C77">
        <w:rPr>
          <w:i/>
        </w:rPr>
        <w:t>–</w:t>
      </w:r>
      <w:r>
        <w:rPr>
          <w:i/>
        </w:rPr>
        <w:t xml:space="preserve"> </w:t>
      </w:r>
      <w:r w:rsidR="00313C77">
        <w:rPr>
          <w:i/>
        </w:rPr>
        <w:t>Cost-effectiveness of individual interventions impacting on HIV care</w:t>
      </w:r>
    </w:p>
    <w:p w14:paraId="142CFA91" w14:textId="77777777" w:rsidR="00C07325" w:rsidRDefault="0004446E">
      <w:pPr>
        <w:pStyle w:val="normal0"/>
        <w:contextualSpacing w:val="0"/>
        <w:rPr>
          <w:i/>
        </w:rPr>
      </w:pPr>
      <w:r>
        <w:rPr>
          <w:i/>
        </w:rPr>
        <w:t xml:space="preserve">Figure 4 </w:t>
      </w:r>
      <w:r w:rsidR="00313C77">
        <w:rPr>
          <w:i/>
        </w:rPr>
        <w:t>– Cost-effectiveness of implementing multiple interventions impacting on HIV care</w:t>
      </w:r>
    </w:p>
    <w:p w14:paraId="1C9556EF" w14:textId="77777777" w:rsidR="00313C77" w:rsidRDefault="00313C77">
      <w:pPr>
        <w:pStyle w:val="normal0"/>
        <w:contextualSpacing w:val="0"/>
      </w:pPr>
      <w:r>
        <w:rPr>
          <w:i/>
        </w:rPr>
        <w:t>Figure 5 – Cost-effectiveness of multiple interventions impacting on HIV care overlaid on top of fig. 3</w:t>
      </w:r>
    </w:p>
    <w:p w14:paraId="2834C287" w14:textId="77777777" w:rsidR="00C07325" w:rsidRDefault="00194932">
      <w:pPr>
        <w:pStyle w:val="normal0"/>
        <w:contextualSpacing w:val="0"/>
      </w:pPr>
      <w:r>
        <w:rPr>
          <w:i/>
        </w:rPr>
        <w:t xml:space="preserve">Table 1 – </w:t>
      </w:r>
      <w:r w:rsidR="0004446E">
        <w:rPr>
          <w:i/>
        </w:rPr>
        <w:t xml:space="preserve">Summary of interventions </w:t>
      </w:r>
      <w:r w:rsidR="00195261">
        <w:rPr>
          <w:i/>
        </w:rPr>
        <w:t>applied from 2010 to 2030.</w:t>
      </w:r>
    </w:p>
    <w:p w14:paraId="0B177543" w14:textId="77777777" w:rsidR="00C07325" w:rsidRDefault="0004446E">
      <w:pPr>
        <w:pStyle w:val="Heading1"/>
        <w:contextualSpacing w:val="0"/>
      </w:pPr>
      <w:bookmarkStart w:id="184" w:name="h.n9mfvkja78ix" w:colFirst="0" w:colLast="0"/>
      <w:bookmarkEnd w:id="184"/>
      <w:r>
        <w:t>Supporting Information</w:t>
      </w:r>
    </w:p>
    <w:p w14:paraId="1DFA3201" w14:textId="77777777" w:rsidR="00E3215F" w:rsidRPr="00E3215F" w:rsidRDefault="00E3215F" w:rsidP="00E3215F">
      <w:pPr>
        <w:pStyle w:val="normal0"/>
      </w:pPr>
      <w:r>
        <w:t>See appendix.</w:t>
      </w:r>
    </w:p>
    <w:p w14:paraId="225D1FB7" w14:textId="77777777" w:rsidR="00C07325" w:rsidRDefault="00C07325">
      <w:pPr>
        <w:pStyle w:val="normal0"/>
      </w:pPr>
    </w:p>
    <w:p w14:paraId="699670AA" w14:textId="77777777" w:rsidR="00190823" w:rsidRDefault="00190823">
      <w:pPr>
        <w:rPr>
          <w:b/>
          <w:sz w:val="24"/>
          <w:szCs w:val="24"/>
        </w:rPr>
      </w:pPr>
      <w:r>
        <w:rPr>
          <w:b/>
          <w:sz w:val="24"/>
          <w:szCs w:val="24"/>
        </w:rPr>
        <w:br w:type="page"/>
      </w:r>
    </w:p>
    <w:p w14:paraId="4B6D2B02" w14:textId="77777777" w:rsidR="00842F3E" w:rsidRPr="004E1258" w:rsidRDefault="00842F3E" w:rsidP="00842F3E">
      <w:pPr>
        <w:rPr>
          <w:b/>
          <w:sz w:val="24"/>
          <w:szCs w:val="24"/>
        </w:rPr>
      </w:pPr>
      <w:r>
        <w:rPr>
          <w:b/>
          <w:i/>
          <w:sz w:val="26"/>
          <w:szCs w:val="26"/>
        </w:rPr>
        <w:t>Notes</w:t>
      </w:r>
    </w:p>
    <w:p w14:paraId="3617D23B" w14:textId="77777777" w:rsidR="00842F3E" w:rsidRDefault="00842F3E" w:rsidP="00842F3E">
      <w:pPr>
        <w:pStyle w:val="ListParagraph"/>
        <w:numPr>
          <w:ilvl w:val="0"/>
          <w:numId w:val="14"/>
        </w:numPr>
        <w:rPr>
          <w:lang w:val="en-AU"/>
        </w:rPr>
      </w:pPr>
      <w:r w:rsidRPr="00842F3E">
        <w:rPr>
          <w:lang w:val="en-AU"/>
        </w:rPr>
        <w:t xml:space="preserve">Previously, Outreach interventions had a cost of $469 per person returned to care. Simon Walker advised me that this cost would likely not scale well. I’ve since revised this to $19.55 per person sought (value comes from the same paper). </w:t>
      </w:r>
    </w:p>
    <w:p w14:paraId="4AE8E77E" w14:textId="77777777" w:rsidR="00592529" w:rsidRPr="00592529" w:rsidRDefault="00592529" w:rsidP="00592529">
      <w:pPr>
        <w:pStyle w:val="ListParagraph"/>
        <w:rPr>
          <w:lang w:val="en-AU"/>
        </w:rPr>
      </w:pPr>
    </w:p>
    <w:p w14:paraId="6405A03E" w14:textId="77777777" w:rsidR="00842F3E" w:rsidRPr="00842F3E" w:rsidRDefault="00662242" w:rsidP="006344E7">
      <w:pPr>
        <w:ind w:left="360"/>
        <w:rPr>
          <w:lang w:val="en-AU"/>
        </w:rPr>
      </w:pPr>
      <w:r>
        <w:rPr>
          <w:i/>
          <w:iCs/>
          <w:lang w:val="en-AU"/>
        </w:rPr>
        <w:t xml:space="preserve">I compared the cost of the outreach interventions using the old ($469) and the new ($19.55) costs. Results </w:t>
      </w:r>
      <w:r w:rsidR="00842F3E" w:rsidRPr="00842F3E">
        <w:rPr>
          <w:i/>
          <w:iCs/>
          <w:lang w:val="en-AU"/>
        </w:rPr>
        <w:t>in link below:</w:t>
      </w:r>
    </w:p>
    <w:p w14:paraId="46E151B3" w14:textId="77777777" w:rsidR="00190823" w:rsidRDefault="00BC1782" w:rsidP="00190823">
      <w:pPr>
        <w:ind w:firstLine="360"/>
        <w:rPr>
          <w:lang w:val="en-AU"/>
        </w:rPr>
      </w:pPr>
      <w:hyperlink r:id="rId20" w:history="1">
        <w:r w:rsidR="00842F3E" w:rsidRPr="00842F3E">
          <w:rPr>
            <w:rStyle w:val="Hyperlink"/>
            <w:lang w:val="en-AU"/>
          </w:rPr>
          <w:t>https://drive.google.com/file/d/0B02uVauBTUwhUHQzUURtUnZiMFk/view?usp=sharing</w:t>
        </w:r>
      </w:hyperlink>
    </w:p>
    <w:p w14:paraId="4D081E70" w14:textId="77777777" w:rsidR="00190823" w:rsidRDefault="00190823" w:rsidP="00190823">
      <w:pPr>
        <w:ind w:firstLine="360"/>
        <w:rPr>
          <w:lang w:val="en-AU"/>
        </w:rPr>
      </w:pPr>
    </w:p>
    <w:p w14:paraId="4B84836E" w14:textId="77777777" w:rsidR="00190823" w:rsidRDefault="00842F3E" w:rsidP="00190823">
      <w:pPr>
        <w:pStyle w:val="ListParagraph"/>
        <w:numPr>
          <w:ilvl w:val="0"/>
          <w:numId w:val="14"/>
        </w:numPr>
        <w:rPr>
          <w:lang w:val="en-AU"/>
        </w:rPr>
      </w:pPr>
      <w:r w:rsidRPr="00190823">
        <w:rPr>
          <w:lang w:val="en-AU"/>
        </w:rPr>
        <w:t>Should I include all the data that AMPATH has provided us in the Appendix?</w:t>
      </w:r>
    </w:p>
    <w:p w14:paraId="35B2FD83" w14:textId="77777777" w:rsidR="00190823" w:rsidRPr="00190823" w:rsidRDefault="00190823" w:rsidP="00190823">
      <w:pPr>
        <w:pStyle w:val="ListParagraph"/>
        <w:rPr>
          <w:lang w:val="en-AU"/>
        </w:rPr>
      </w:pPr>
    </w:p>
    <w:p w14:paraId="2EB4494E" w14:textId="77777777" w:rsidR="00190823" w:rsidRDefault="00842F3E" w:rsidP="00190823">
      <w:pPr>
        <w:pStyle w:val="ListParagraph"/>
        <w:numPr>
          <w:ilvl w:val="0"/>
          <w:numId w:val="14"/>
        </w:numPr>
        <w:rPr>
          <w:lang w:val="en-AU"/>
        </w:rPr>
      </w:pPr>
      <w:r w:rsidRPr="00190823">
        <w:rPr>
          <w:lang w:val="en-AU"/>
        </w:rPr>
        <w:t>Should I include a table with all the parameter values for the model?</w:t>
      </w:r>
    </w:p>
    <w:p w14:paraId="556D1073" w14:textId="77777777" w:rsidR="00190823" w:rsidRPr="00190823" w:rsidRDefault="00190823" w:rsidP="00190823">
      <w:pPr>
        <w:rPr>
          <w:lang w:val="en-AU"/>
        </w:rPr>
      </w:pPr>
    </w:p>
    <w:p w14:paraId="541CE0D2" w14:textId="77777777" w:rsidR="00190823" w:rsidRDefault="00842F3E" w:rsidP="00190823">
      <w:pPr>
        <w:pStyle w:val="ListParagraph"/>
        <w:numPr>
          <w:ilvl w:val="0"/>
          <w:numId w:val="14"/>
        </w:numPr>
        <w:rPr>
          <w:lang w:val="en-AU"/>
        </w:rPr>
      </w:pPr>
      <w:r w:rsidRPr="00190823">
        <w:rPr>
          <w:lang w:val="en-AU"/>
        </w:rPr>
        <w:t>Are we publishing the code along side this?</w:t>
      </w:r>
    </w:p>
    <w:p w14:paraId="72E9B858" w14:textId="77777777" w:rsidR="00190823" w:rsidRPr="00190823" w:rsidRDefault="00190823" w:rsidP="00190823">
      <w:pPr>
        <w:rPr>
          <w:lang w:val="en-AU"/>
        </w:rPr>
      </w:pPr>
    </w:p>
    <w:p w14:paraId="0B5202EE" w14:textId="77777777" w:rsidR="00190823" w:rsidRPr="00592529" w:rsidRDefault="00570832" w:rsidP="00190823">
      <w:pPr>
        <w:pStyle w:val="ListParagraph"/>
        <w:numPr>
          <w:ilvl w:val="0"/>
          <w:numId w:val="14"/>
        </w:numPr>
        <w:rPr>
          <w:lang w:val="en-AU"/>
        </w:rPr>
      </w:pPr>
      <w:r>
        <w:rPr>
          <w:lang w:val="en-AU"/>
        </w:rPr>
        <w:t>I</w:t>
      </w:r>
      <w:r w:rsidR="00842F3E" w:rsidRPr="00190823">
        <w:rPr>
          <w:lang w:val="en-AU"/>
        </w:rPr>
        <w:t xml:space="preserve"> </w:t>
      </w:r>
      <w:r>
        <w:rPr>
          <w:lang w:val="en-AU"/>
        </w:rPr>
        <w:t xml:space="preserve">deviated </w:t>
      </w:r>
      <w:r w:rsidR="00842F3E" w:rsidRPr="00190823">
        <w:rPr>
          <w:lang w:val="en-AU"/>
        </w:rPr>
        <w:t xml:space="preserve">slightly from the plan for assessing the impact of a combination of interventions. We </w:t>
      </w:r>
      <w:r>
        <w:rPr>
          <w:lang w:val="en-AU"/>
        </w:rPr>
        <w:t xml:space="preserve">had </w:t>
      </w:r>
      <w:r w:rsidR="00842F3E" w:rsidRPr="00190823">
        <w:rPr>
          <w:lang w:val="en-AU"/>
        </w:rPr>
        <w:t>discussed explaining exploring two scenarios:</w:t>
      </w:r>
    </w:p>
    <w:p w14:paraId="64471AC8" w14:textId="77777777" w:rsidR="00190823" w:rsidRDefault="00842F3E" w:rsidP="00190823">
      <w:pPr>
        <w:pStyle w:val="ListParagraph"/>
        <w:numPr>
          <w:ilvl w:val="1"/>
          <w:numId w:val="14"/>
        </w:numPr>
        <w:rPr>
          <w:lang w:val="en-AU"/>
        </w:rPr>
      </w:pPr>
      <w:r w:rsidRPr="00190823">
        <w:rPr>
          <w:lang w:val="en-AU"/>
        </w:rPr>
        <w:t>How to improve health outcomes within current budget framework / redistribution of costs.</w:t>
      </w:r>
    </w:p>
    <w:p w14:paraId="16DB5EF3" w14:textId="77777777" w:rsidR="00842F3E" w:rsidRDefault="00842F3E" w:rsidP="00190823">
      <w:pPr>
        <w:pStyle w:val="ListParagraph"/>
        <w:numPr>
          <w:ilvl w:val="1"/>
          <w:numId w:val="14"/>
        </w:numPr>
        <w:rPr>
          <w:lang w:val="en-AU"/>
        </w:rPr>
      </w:pPr>
      <w:r w:rsidRPr="00190823">
        <w:rPr>
          <w:lang w:val="en-AU"/>
        </w:rPr>
        <w:t>How to maximally improve health outcomes with a large budget increase e.g. $10m. [</w:t>
      </w:r>
      <w:proofErr w:type="gramStart"/>
      <w:r w:rsidRPr="00190823">
        <w:rPr>
          <w:i/>
          <w:iCs/>
          <w:lang w:val="en-AU"/>
        </w:rPr>
        <w:t>figure</w:t>
      </w:r>
      <w:proofErr w:type="gramEnd"/>
      <w:r w:rsidRPr="00190823">
        <w:rPr>
          <w:i/>
          <w:iCs/>
          <w:lang w:val="en-AU"/>
        </w:rPr>
        <w:t xml:space="preserve"> 4</w:t>
      </w:r>
      <w:r w:rsidRPr="00190823">
        <w:rPr>
          <w:lang w:val="en-AU"/>
        </w:rPr>
        <w:t>].</w:t>
      </w:r>
    </w:p>
    <w:p w14:paraId="78D64027" w14:textId="77777777" w:rsidR="00190823" w:rsidRPr="00190823" w:rsidRDefault="00190823" w:rsidP="00190823">
      <w:pPr>
        <w:pStyle w:val="ListParagraph"/>
        <w:ind w:left="1440"/>
        <w:rPr>
          <w:lang w:val="en-AU"/>
        </w:rPr>
      </w:pPr>
    </w:p>
    <w:p w14:paraId="4E681AFE" w14:textId="77777777" w:rsidR="00592529" w:rsidRDefault="00842F3E" w:rsidP="00592529">
      <w:pPr>
        <w:ind w:left="720"/>
        <w:rPr>
          <w:lang w:val="en-AU"/>
        </w:rPr>
      </w:pPr>
      <w:r w:rsidRPr="00842F3E">
        <w:rPr>
          <w:lang w:val="en-AU"/>
        </w:rPr>
        <w:t>I haven’t done this yet as we never discussed it further than an idea for the paper. Not sure if this is still the direction we are pursuing. Also, I wasn’t sure where to get the current budget for treatment in Kenya / AMPATH from and how to divvy it up across interventions.</w:t>
      </w:r>
    </w:p>
    <w:p w14:paraId="0AE061D0" w14:textId="77777777" w:rsidR="00190823" w:rsidRDefault="00592529" w:rsidP="00190823">
      <w:pPr>
        <w:pStyle w:val="ListParagraph"/>
        <w:numPr>
          <w:ilvl w:val="0"/>
          <w:numId w:val="14"/>
        </w:numPr>
        <w:rPr>
          <w:lang w:val="en-AU"/>
        </w:rPr>
      </w:pPr>
      <w:r w:rsidRPr="00592529">
        <w:rPr>
          <w:lang w:val="en-AU"/>
        </w:rPr>
        <w:t xml:space="preserve">I’m thinking that the layout of figure 3 may need adjusting, regarding the positioning of the table etc. Also figure 4 / 5 </w:t>
      </w:r>
      <w:r>
        <w:rPr>
          <w:lang w:val="en-AU"/>
        </w:rPr>
        <w:t>may need to be altered / merged / re-formatted.</w:t>
      </w:r>
    </w:p>
    <w:p w14:paraId="5D150C60" w14:textId="77777777" w:rsidR="00592529" w:rsidRPr="00592529" w:rsidRDefault="00592529" w:rsidP="00592529">
      <w:pPr>
        <w:pStyle w:val="ListParagraph"/>
        <w:rPr>
          <w:lang w:val="en-AU"/>
        </w:rPr>
      </w:pPr>
    </w:p>
    <w:p w14:paraId="0B88B856" w14:textId="5A841EDE" w:rsidR="003070A9" w:rsidRPr="00933CD1" w:rsidRDefault="00190823" w:rsidP="00933CD1">
      <w:pPr>
        <w:pStyle w:val="ListParagraph"/>
        <w:numPr>
          <w:ilvl w:val="0"/>
          <w:numId w:val="14"/>
        </w:numPr>
        <w:rPr>
          <w:b/>
          <w:i/>
          <w:noProof/>
          <w:lang w:val="en-US"/>
        </w:rPr>
      </w:pPr>
      <w:r>
        <w:rPr>
          <w:b/>
          <w:i/>
          <w:noProof/>
          <w:lang w:val="en-US"/>
        </w:rPr>
        <w:drawing>
          <wp:anchor distT="0" distB="0" distL="114300" distR="114300" simplePos="0" relativeHeight="251675648" behindDoc="0" locked="0" layoutInCell="1" allowOverlap="1" wp14:anchorId="0992A539" wp14:editId="59D928D0">
            <wp:simplePos x="0" y="0"/>
            <wp:positionH relativeFrom="column">
              <wp:posOffset>342900</wp:posOffset>
            </wp:positionH>
            <wp:positionV relativeFrom="paragraph">
              <wp:posOffset>951230</wp:posOffset>
            </wp:positionV>
            <wp:extent cx="5145405" cy="3429000"/>
            <wp:effectExtent l="25400" t="25400" r="36195" b="25400"/>
            <wp:wrapTopAndBottom/>
            <wp:docPr id="4" name="Picture 4" descr="jjo11:cascade:CareCascadeV2:December:15th:Normal:plots:propMaxDalyImpac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jo11:cascade:CareCascadeV2:December:15th:Normal:plots:propMaxDalyImpact.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5405" cy="34290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r w:rsidRPr="00933CD1">
        <w:rPr>
          <w:b/>
          <w:i/>
        </w:rPr>
        <w:t xml:space="preserve">Additional figure idea: </w:t>
      </w:r>
      <w:r w:rsidR="00102E35">
        <w:t xml:space="preserve">If we put people immediately onto ART as soon as they get infected (from 2010) and put everyone with HIV on ART in 2010 with zero dropout and perfect adherence… what kind of DALYs </w:t>
      </w:r>
      <w:r w:rsidR="00B12760">
        <w:t>d</w:t>
      </w:r>
      <w:r w:rsidR="00102E35">
        <w:t xml:space="preserve">o we accrue? </w:t>
      </w:r>
      <w:r w:rsidR="00B12760">
        <w:t>A</w:t>
      </w:r>
      <w:r w:rsidR="00102E35">
        <w:t xml:space="preserve"> maximum value that we could potentially hit. </w:t>
      </w:r>
      <w:r w:rsidR="00102E35" w:rsidRPr="00933CD1">
        <w:rPr>
          <w:rFonts w:eastAsia="Times New Roman" w:cs="Times New Roman"/>
          <w:b/>
          <w:bCs/>
          <w:i/>
          <w:iCs/>
          <w:color w:val="333333"/>
          <w:sz w:val="21"/>
          <w:szCs w:val="21"/>
          <w:shd w:val="clear" w:color="auto" w:fill="FFFFFF"/>
          <w:lang w:val="en-AU"/>
        </w:rPr>
        <w:t xml:space="preserve">25,306,171 DALYs between 2010 and 2030. </w:t>
      </w:r>
      <w:r w:rsidR="00102E35" w:rsidRPr="00933CD1">
        <w:rPr>
          <w:rFonts w:eastAsia="Times New Roman" w:cs="Times New Roman"/>
          <w:bCs/>
          <w:iCs/>
          <w:color w:val="333333"/>
          <w:sz w:val="21"/>
          <w:szCs w:val="21"/>
          <w:shd w:val="clear" w:color="auto" w:fill="FFFFFF"/>
          <w:lang w:val="en-AU"/>
        </w:rPr>
        <w:t xml:space="preserve">The figure below illustrates the proportion of this </w:t>
      </w:r>
      <w:r w:rsidR="00C12B56" w:rsidRPr="00933CD1">
        <w:rPr>
          <w:rFonts w:eastAsia="Times New Roman" w:cs="Times New Roman"/>
          <w:bCs/>
          <w:iCs/>
          <w:color w:val="333333"/>
          <w:sz w:val="21"/>
          <w:szCs w:val="21"/>
          <w:shd w:val="clear" w:color="auto" w:fill="FFFFFF"/>
          <w:lang w:val="en-AU"/>
        </w:rPr>
        <w:t>“</w:t>
      </w:r>
      <w:r w:rsidR="00102E35" w:rsidRPr="00933CD1">
        <w:rPr>
          <w:rFonts w:eastAsia="Times New Roman" w:cs="Times New Roman"/>
          <w:bCs/>
          <w:iCs/>
          <w:color w:val="333333"/>
          <w:sz w:val="21"/>
          <w:szCs w:val="21"/>
          <w:shd w:val="clear" w:color="auto" w:fill="FFFFFF"/>
          <w:lang w:val="en-AU"/>
        </w:rPr>
        <w:t xml:space="preserve">maximum </w:t>
      </w:r>
      <w:r w:rsidR="00C12B56" w:rsidRPr="00933CD1">
        <w:rPr>
          <w:rFonts w:eastAsia="Times New Roman" w:cs="Times New Roman"/>
          <w:bCs/>
          <w:iCs/>
          <w:color w:val="333333"/>
          <w:sz w:val="21"/>
          <w:szCs w:val="21"/>
          <w:shd w:val="clear" w:color="auto" w:fill="FFFFFF"/>
          <w:lang w:val="en-AU"/>
        </w:rPr>
        <w:t xml:space="preserve">possible” </w:t>
      </w:r>
      <w:r w:rsidR="00102E35" w:rsidRPr="00933CD1">
        <w:rPr>
          <w:rFonts w:eastAsia="Times New Roman" w:cs="Times New Roman"/>
          <w:bCs/>
          <w:iCs/>
          <w:color w:val="333333"/>
          <w:sz w:val="21"/>
          <w:szCs w:val="21"/>
          <w:shd w:val="clear" w:color="auto" w:fill="FFFFFF"/>
          <w:lang w:val="en-AU"/>
        </w:rPr>
        <w:t>value that each intervention averts.</w:t>
      </w:r>
      <w:r w:rsidRPr="00933CD1">
        <w:rPr>
          <w:b/>
          <w:i/>
          <w:noProof/>
          <w:lang w:val="en-US"/>
        </w:rPr>
        <w:t xml:space="preserve"> </w:t>
      </w:r>
    </w:p>
    <w:p w14:paraId="469D1694" w14:textId="77777777" w:rsidR="00933CD1" w:rsidRPr="00933CD1" w:rsidRDefault="00933CD1" w:rsidP="00933CD1">
      <w:pPr>
        <w:rPr>
          <w:lang w:val="en-AU"/>
        </w:rPr>
      </w:pPr>
    </w:p>
    <w:p w14:paraId="1B34FABF" w14:textId="48014EC4" w:rsidR="00933CD1" w:rsidRDefault="00933CD1" w:rsidP="00933CD1">
      <w:pPr>
        <w:pStyle w:val="ListParagraph"/>
        <w:rPr>
          <w:b/>
          <w:i/>
          <w:lang w:val="en-AU"/>
        </w:rPr>
      </w:pPr>
      <w:r w:rsidRPr="00933CD1">
        <w:rPr>
          <w:b/>
          <w:i/>
          <w:lang w:val="en-AU"/>
        </w:rPr>
        <w:t>Main question the paper answers:</w:t>
      </w:r>
    </w:p>
    <w:p w14:paraId="753789A5" w14:textId="04A3D009" w:rsidR="00933CD1" w:rsidRPr="008C5A52" w:rsidRDefault="00933CD1" w:rsidP="00933CD1">
      <w:pPr>
        <w:pStyle w:val="ListParagraph"/>
        <w:numPr>
          <w:ilvl w:val="0"/>
          <w:numId w:val="17"/>
        </w:numPr>
        <w:rPr>
          <w:i/>
          <w:lang w:val="en-AU"/>
        </w:rPr>
      </w:pPr>
      <w:r w:rsidRPr="008C5A52">
        <w:rPr>
          <w:i/>
          <w:lang w:val="en-AU"/>
        </w:rPr>
        <w:t>How should we prioritise interventions? (</w:t>
      </w:r>
      <w:proofErr w:type="gramStart"/>
      <w:r w:rsidRPr="008C5A52">
        <w:rPr>
          <w:i/>
          <w:lang w:val="en-AU"/>
        </w:rPr>
        <w:t>what</w:t>
      </w:r>
      <w:proofErr w:type="gramEnd"/>
      <w:r w:rsidRPr="008C5A52">
        <w:rPr>
          <w:i/>
          <w:lang w:val="en-AU"/>
        </w:rPr>
        <w:t xml:space="preserve"> order)</w:t>
      </w:r>
    </w:p>
    <w:p w14:paraId="6EA873FA" w14:textId="43CC0D02" w:rsidR="00933CD1" w:rsidRPr="008C5A52" w:rsidRDefault="00933CD1" w:rsidP="00933CD1">
      <w:pPr>
        <w:pStyle w:val="ListParagraph"/>
        <w:numPr>
          <w:ilvl w:val="0"/>
          <w:numId w:val="17"/>
        </w:numPr>
        <w:rPr>
          <w:i/>
          <w:lang w:val="en-AU"/>
        </w:rPr>
      </w:pPr>
      <w:r w:rsidRPr="008C5A52">
        <w:rPr>
          <w:i/>
          <w:lang w:val="en-AU"/>
        </w:rPr>
        <w:t xml:space="preserve">Is a single intervention sufficient? </w:t>
      </w:r>
      <w:proofErr w:type="gramStart"/>
      <w:r w:rsidRPr="008C5A52">
        <w:rPr>
          <w:i/>
          <w:lang w:val="en-AU"/>
        </w:rPr>
        <w:t>( single</w:t>
      </w:r>
      <w:proofErr w:type="gramEnd"/>
      <w:r w:rsidRPr="008C5A52">
        <w:rPr>
          <w:i/>
          <w:lang w:val="en-AU"/>
        </w:rPr>
        <w:t xml:space="preserve"> / combination )</w:t>
      </w:r>
    </w:p>
    <w:p w14:paraId="709FF6CD" w14:textId="786D778C" w:rsidR="00933CD1" w:rsidRPr="008C5A52" w:rsidRDefault="00933CD1" w:rsidP="00933CD1">
      <w:pPr>
        <w:pStyle w:val="ListParagraph"/>
        <w:numPr>
          <w:ilvl w:val="0"/>
          <w:numId w:val="17"/>
        </w:numPr>
        <w:rPr>
          <w:i/>
          <w:lang w:val="en-AU"/>
        </w:rPr>
      </w:pPr>
      <w:r w:rsidRPr="008C5A52">
        <w:rPr>
          <w:i/>
          <w:lang w:val="en-AU"/>
        </w:rPr>
        <w:t>What are the caveats?</w:t>
      </w:r>
    </w:p>
    <w:p w14:paraId="2ABE86D1" w14:textId="77777777" w:rsidR="00933CD1" w:rsidRDefault="00933CD1" w:rsidP="00933CD1">
      <w:pPr>
        <w:ind w:left="720"/>
        <w:rPr>
          <w:b/>
          <w:i/>
          <w:lang w:val="en-AU"/>
        </w:rPr>
      </w:pPr>
    </w:p>
    <w:p w14:paraId="3058465D" w14:textId="47541693" w:rsidR="00933CD1" w:rsidRDefault="00933CD1" w:rsidP="00933CD1">
      <w:pPr>
        <w:ind w:left="720"/>
        <w:rPr>
          <w:b/>
          <w:i/>
          <w:lang w:val="en-AU"/>
        </w:rPr>
      </w:pPr>
      <w:r>
        <w:rPr>
          <w:b/>
          <w:i/>
          <w:lang w:val="en-AU"/>
        </w:rPr>
        <w:t>Three main messages of the paper:</w:t>
      </w:r>
    </w:p>
    <w:p w14:paraId="45902E7C" w14:textId="0448EB75" w:rsidR="00933CD1" w:rsidRPr="008C5A52" w:rsidRDefault="00933CD1" w:rsidP="00933CD1">
      <w:pPr>
        <w:pStyle w:val="ListParagraph"/>
        <w:numPr>
          <w:ilvl w:val="0"/>
          <w:numId w:val="18"/>
        </w:numPr>
        <w:rPr>
          <w:i/>
          <w:lang w:val="en-AU"/>
        </w:rPr>
      </w:pPr>
      <w:r w:rsidRPr="008C5A52">
        <w:rPr>
          <w:i/>
          <w:lang w:val="en-AU"/>
        </w:rPr>
        <w:t>No single point of weakness in care (care is suboptimal throughout)</w:t>
      </w:r>
    </w:p>
    <w:p w14:paraId="3EE3B7CF" w14:textId="6B689531" w:rsidR="00933CD1" w:rsidRPr="008C5A52" w:rsidRDefault="00933CD1" w:rsidP="00933CD1">
      <w:pPr>
        <w:pStyle w:val="ListParagraph"/>
        <w:numPr>
          <w:ilvl w:val="0"/>
          <w:numId w:val="18"/>
        </w:numPr>
        <w:rPr>
          <w:i/>
          <w:lang w:val="en-AU"/>
        </w:rPr>
      </w:pPr>
      <w:r w:rsidRPr="008C5A52">
        <w:rPr>
          <w:i/>
          <w:lang w:val="en-AU"/>
        </w:rPr>
        <w:t>Combination of interventions is as effective but cheaper than UTT (yet mortality distribution differs (fig. 5))</w:t>
      </w:r>
    </w:p>
    <w:p w14:paraId="0F2DCEF0" w14:textId="1F88667B" w:rsidR="00933CD1" w:rsidRPr="008C5A52" w:rsidRDefault="00933CD1" w:rsidP="00933CD1">
      <w:pPr>
        <w:pStyle w:val="ListParagraph"/>
        <w:numPr>
          <w:ilvl w:val="0"/>
          <w:numId w:val="18"/>
        </w:numPr>
        <w:rPr>
          <w:i/>
          <w:lang w:val="en-AU"/>
        </w:rPr>
      </w:pPr>
      <w:r w:rsidRPr="008C5A52">
        <w:rPr>
          <w:i/>
          <w:lang w:val="en-AU"/>
        </w:rPr>
        <w:t xml:space="preserve">Not </w:t>
      </w:r>
      <w:proofErr w:type="spellStart"/>
      <w:r w:rsidRPr="008C5A52">
        <w:rPr>
          <w:i/>
          <w:lang w:val="en-AU"/>
        </w:rPr>
        <w:t>generalisable</w:t>
      </w:r>
      <w:proofErr w:type="spellEnd"/>
      <w:r w:rsidRPr="008C5A52">
        <w:rPr>
          <w:i/>
          <w:lang w:val="en-AU"/>
        </w:rPr>
        <w:t xml:space="preserve"> to SSA, we need more data. This work will shape future intervention decisions…</w:t>
      </w:r>
    </w:p>
    <w:sectPr w:rsidR="00933CD1" w:rsidRPr="008C5A52">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Jack Olney" w:date="2015-01-10T16:03:00Z" w:initials="JO">
    <w:p w14:paraId="2DEA79E4" w14:textId="47C4AD6C" w:rsidR="00AB0E2B" w:rsidRDefault="00AB0E2B">
      <w:pPr>
        <w:pStyle w:val="CommentText"/>
      </w:pPr>
      <w:r>
        <w:rPr>
          <w:rStyle w:val="CommentReference"/>
        </w:rPr>
        <w:annotationRef/>
      </w:r>
      <w:r>
        <w:t>Leaving abstract for the moment until the rest of the paper is nailed down.</w:t>
      </w:r>
    </w:p>
  </w:comment>
  <w:comment w:id="3" w:author="Jeff Eaton" w:date="2015-01-10T16:02:00Z" w:initials="JE">
    <w:p w14:paraId="0624EEA5" w14:textId="77777777" w:rsidR="00AB0E2B" w:rsidRDefault="00AB0E2B" w:rsidP="00A86169">
      <w:pPr>
        <w:pStyle w:val="CommentText"/>
      </w:pPr>
      <w:r>
        <w:rPr>
          <w:rStyle w:val="CommentReference"/>
        </w:rPr>
        <w:annotationRef/>
      </w:r>
      <w:r>
        <w:t>Likely true, but in my opinion a slight diversion from our main focus—I suggest we keep attention on the most effective and CE ways to reduce health losses to HIV.</w:t>
      </w:r>
    </w:p>
  </w:comment>
  <w:comment w:id="4" w:author="Jeff Eaton" w:date="2015-01-10T16:02:00Z" w:initials="JE">
    <w:p w14:paraId="51E3EDD5" w14:textId="77777777" w:rsidR="00AB0E2B" w:rsidRDefault="00AB0E2B" w:rsidP="00A86169">
      <w:pPr>
        <w:pStyle w:val="CommentText"/>
      </w:pPr>
      <w:r>
        <w:rPr>
          <w:rStyle w:val="CommentReference"/>
        </w:rPr>
        <w:annotationRef/>
      </w:r>
      <w:r>
        <w:t>Define this.</w:t>
      </w:r>
    </w:p>
  </w:comment>
  <w:comment w:id="5" w:author="Jeff Eaton" w:date="2015-01-10T16:02:00Z" w:initials="JE">
    <w:p w14:paraId="3027DF91" w14:textId="77777777" w:rsidR="00AB0E2B" w:rsidRDefault="00AB0E2B" w:rsidP="00A86169">
      <w:pPr>
        <w:pStyle w:val="CommentText"/>
      </w:pPr>
      <w:r>
        <w:rPr>
          <w:rStyle w:val="CommentReference"/>
        </w:rPr>
        <w:annotationRef/>
      </w:r>
      <w:r>
        <w:t>This seems vague</w:t>
      </w:r>
    </w:p>
  </w:comment>
  <w:comment w:id="6" w:author="Jeff Eaton" w:date="2015-01-10T16:02:00Z" w:initials="JE">
    <w:p w14:paraId="04B899B1" w14:textId="77777777" w:rsidR="00AB0E2B" w:rsidRDefault="00AB0E2B" w:rsidP="00A86169">
      <w:pPr>
        <w:pStyle w:val="CommentText"/>
      </w:pPr>
      <w:r>
        <w:rPr>
          <w:rStyle w:val="CommentReference"/>
        </w:rPr>
        <w:annotationRef/>
      </w:r>
      <w:r>
        <w:t>What about never initiating treatment at all?</w:t>
      </w:r>
    </w:p>
  </w:comment>
  <w:comment w:id="9" w:author="Jeff Eaton" w:date="2015-01-10T16:02:00Z" w:initials="JE">
    <w:p w14:paraId="38ECD0E0" w14:textId="77777777" w:rsidR="00AB0E2B" w:rsidRDefault="00AB0E2B" w:rsidP="00A86169">
      <w:pPr>
        <w:pStyle w:val="CommentText"/>
      </w:pPr>
      <w:r>
        <w:rPr>
          <w:rStyle w:val="CommentReference"/>
        </w:rPr>
        <w:annotationRef/>
      </w:r>
      <w:r>
        <w:t>What does this constitute?</w:t>
      </w:r>
    </w:p>
  </w:comment>
  <w:comment w:id="10" w:author="Jeff Eaton" w:date="2015-01-10T16:02:00Z" w:initials="JE">
    <w:p w14:paraId="7015F657" w14:textId="77777777" w:rsidR="00AB0E2B" w:rsidRDefault="00AB0E2B" w:rsidP="00A86169">
      <w:pPr>
        <w:pStyle w:val="CommentText"/>
      </w:pPr>
      <w:r>
        <w:rPr>
          <w:rStyle w:val="CommentReference"/>
        </w:rPr>
        <w:annotationRef/>
      </w:r>
      <w:r>
        <w:rPr>
          <w:rStyle w:val="CommentReference"/>
        </w:rPr>
        <w:t>Describe something about the nature of interventions considered</w:t>
      </w:r>
    </w:p>
  </w:comment>
  <w:comment w:id="11" w:author="Jeff Eaton" w:date="2015-01-10T16:02:00Z" w:initials="JE">
    <w:p w14:paraId="15986710" w14:textId="77777777" w:rsidR="00AB0E2B" w:rsidRDefault="00AB0E2B" w:rsidP="00A86169">
      <w:pPr>
        <w:pStyle w:val="CommentText"/>
      </w:pPr>
      <w:r>
        <w:rPr>
          <w:rStyle w:val="CommentReference"/>
        </w:rPr>
        <w:annotationRef/>
      </w:r>
      <w:r>
        <w:t>Quantitative result?</w:t>
      </w:r>
    </w:p>
  </w:comment>
  <w:comment w:id="12" w:author="Jeff Eaton" w:date="2015-01-10T16:02:00Z" w:initials="JE">
    <w:p w14:paraId="12B6833E" w14:textId="77777777" w:rsidR="00AB0E2B" w:rsidRDefault="00AB0E2B" w:rsidP="00A86169">
      <w:pPr>
        <w:pStyle w:val="CommentText"/>
      </w:pPr>
      <w:r>
        <w:rPr>
          <w:rStyle w:val="CommentReference"/>
        </w:rPr>
        <w:annotationRef/>
      </w:r>
      <w:r>
        <w:t>These numbers are dimensionless — can we describe them relative to something? E.g. the % of all HIV DALYs averted?</w:t>
      </w:r>
    </w:p>
  </w:comment>
  <w:comment w:id="13" w:author="Jeff Eaton" w:date="2015-01-10T16:02:00Z" w:initials="JE">
    <w:p w14:paraId="7ED59E5D" w14:textId="77777777" w:rsidR="00AB0E2B" w:rsidRDefault="00AB0E2B" w:rsidP="00A86169">
      <w:pPr>
        <w:pStyle w:val="CommentText"/>
      </w:pPr>
      <w:r>
        <w:rPr>
          <w:rStyle w:val="CommentReference"/>
        </w:rPr>
        <w:annotationRef/>
      </w:r>
      <w:r>
        <w:t xml:space="preserve">How do the magnitude of impacts compare? Does the multiple intervention scenario </w:t>
      </w:r>
      <w:r w:rsidRPr="0034289D">
        <w:rPr>
          <w:i/>
        </w:rPr>
        <w:t>dominate</w:t>
      </w:r>
      <w:r>
        <w:t xml:space="preserve"> UTT?</w:t>
      </w:r>
    </w:p>
  </w:comment>
  <w:comment w:id="16" w:author="Jeff Eaton" w:date="2015-01-10T16:02:00Z" w:initials="JE">
    <w:p w14:paraId="20813FED" w14:textId="77777777" w:rsidR="00AB0E2B" w:rsidRDefault="00AB0E2B" w:rsidP="00A86169">
      <w:pPr>
        <w:pStyle w:val="CommentText"/>
      </w:pPr>
      <w:r>
        <w:rPr>
          <w:rStyle w:val="CommentReference"/>
        </w:rPr>
        <w:annotationRef/>
      </w:r>
      <w:r>
        <w:t>This is a long time ago now – is it &gt;&gt; 80% now?</w:t>
      </w:r>
    </w:p>
  </w:comment>
  <w:comment w:id="17" w:author="Jeff Eaton" w:date="2015-01-10T16:02:00Z" w:initials="JE">
    <w:p w14:paraId="197E18B4" w14:textId="77777777" w:rsidR="00AB0E2B" w:rsidRDefault="00AB0E2B" w:rsidP="00A86169">
      <w:pPr>
        <w:pStyle w:val="CommentText"/>
      </w:pPr>
      <w:r>
        <w:rPr>
          <w:rStyle w:val="CommentReference"/>
        </w:rPr>
        <w:annotationRef/>
      </w:r>
      <w:r>
        <w:t xml:space="preserve">A general comment: should clarify the sense in which ‘must’ is used. It could be useful to organise the introduction into (1) the essential milestones required to achieve optimal HIV care outcomes, (2) the operational steps required for this, (3) how these are operationalized in current guidelines [where I would considered this step], (4) potential intervention points, (5) potential interventions to address those. </w:t>
      </w:r>
    </w:p>
  </w:comment>
  <w:comment w:id="18" w:author="Jeff Eaton" w:date="2015-01-10T16:02:00Z" w:initials="JE">
    <w:p w14:paraId="15866E4F" w14:textId="77777777" w:rsidR="00AB0E2B" w:rsidRPr="009B195E" w:rsidRDefault="00AB0E2B" w:rsidP="00A86169">
      <w:pPr>
        <w:pStyle w:val="CommentText"/>
        <w:rPr>
          <w:strike/>
        </w:rPr>
      </w:pPr>
      <w:r>
        <w:rPr>
          <w:rStyle w:val="CommentReference"/>
        </w:rPr>
        <w:annotationRef/>
      </w:r>
      <w:r>
        <w:t>The situation you describe below preceded the CD4 &lt; 500 change.</w:t>
      </w:r>
    </w:p>
  </w:comment>
  <w:comment w:id="19" w:author="Jeff Eaton" w:date="2015-01-10T16:02:00Z" w:initials="JE">
    <w:p w14:paraId="61429A06" w14:textId="77777777" w:rsidR="00AB0E2B" w:rsidRDefault="00AB0E2B" w:rsidP="00A86169">
      <w:pPr>
        <w:pStyle w:val="CommentText"/>
      </w:pPr>
      <w:r>
        <w:rPr>
          <w:rStyle w:val="CommentReference"/>
        </w:rPr>
        <w:annotationRef/>
      </w:r>
      <w:r>
        <w:t>Again, quite old, any more recent estimates?</w:t>
      </w:r>
    </w:p>
  </w:comment>
  <w:comment w:id="20" w:author="Jeff Eaton" w:date="2015-01-10T16:02:00Z" w:initials="JE">
    <w:p w14:paraId="531BC367" w14:textId="77777777" w:rsidR="00AB0E2B" w:rsidRDefault="00AB0E2B" w:rsidP="00A86169">
      <w:pPr>
        <w:pStyle w:val="CommentText"/>
      </w:pPr>
      <w:r>
        <w:rPr>
          <w:rStyle w:val="CommentReference"/>
        </w:rPr>
        <w:annotationRef/>
      </w:r>
      <w:r>
        <w:t>Are these annual or cumulative percentages? (</w:t>
      </w:r>
      <w:proofErr w:type="gramStart"/>
      <w:r>
        <w:t>if</w:t>
      </w:r>
      <w:proofErr w:type="gramEnd"/>
      <w:r>
        <w:t xml:space="preserve"> cumulative, the only thing they can do is decline I suppose…)</w:t>
      </w:r>
    </w:p>
  </w:comment>
  <w:comment w:id="21" w:author="Jeff Eaton" w:date="2015-01-10T16:02:00Z" w:initials="JE">
    <w:p w14:paraId="6B241D7B" w14:textId="77777777" w:rsidR="00AB0E2B" w:rsidRDefault="00AB0E2B" w:rsidP="00A86169">
      <w:pPr>
        <w:pStyle w:val="CommentText"/>
      </w:pPr>
      <w:r>
        <w:rPr>
          <w:rStyle w:val="CommentReference"/>
        </w:rPr>
        <w:annotationRef/>
      </w:r>
      <w:r>
        <w:t>Why do deficiencies in both pre-ART and ART care in themselves challenge the ‘traditional’ cascade?</w:t>
      </w:r>
    </w:p>
  </w:comment>
  <w:comment w:id="22" w:author="Jeff Eaton" w:date="2015-01-10T16:02:00Z" w:initials="JE">
    <w:p w14:paraId="0C134CD1" w14:textId="77777777" w:rsidR="00AB0E2B" w:rsidRDefault="00AB0E2B" w:rsidP="00A86169">
      <w:pPr>
        <w:pStyle w:val="CommentText"/>
      </w:pPr>
      <w:r>
        <w:rPr>
          <w:rStyle w:val="CommentReference"/>
        </w:rPr>
        <w:annotationRef/>
      </w:r>
      <w:r>
        <w:t>I **think** that the ‘side door’ can also include patients with no care experience, but enter care later than desired.</w:t>
      </w:r>
    </w:p>
  </w:comment>
  <w:comment w:id="23" w:author="Jeff Eaton" w:date="2015-01-10T18:20:00Z" w:initials="JE">
    <w:p w14:paraId="5B76B542" w14:textId="77777777" w:rsidR="00AB0E2B" w:rsidRDefault="00AB0E2B" w:rsidP="00A86169">
      <w:pPr>
        <w:pStyle w:val="CommentText"/>
      </w:pPr>
      <w:r>
        <w:rPr>
          <w:rStyle w:val="CommentReference"/>
        </w:rPr>
        <w:annotationRef/>
      </w:r>
      <w:r>
        <w:t>Overall comments:</w:t>
      </w:r>
    </w:p>
    <w:p w14:paraId="74147BD1" w14:textId="77777777" w:rsidR="00AB0E2B" w:rsidRDefault="00AB0E2B" w:rsidP="00A86169">
      <w:pPr>
        <w:pStyle w:val="CommentText"/>
      </w:pPr>
    </w:p>
    <w:p w14:paraId="50DEEEC5" w14:textId="77777777" w:rsidR="00AB0E2B" w:rsidRDefault="00AB0E2B" w:rsidP="00A86169">
      <w:pPr>
        <w:pStyle w:val="CommentText"/>
      </w:pPr>
      <w:r>
        <w:t>1) See above comment about suggestion for overall organisation of the introduction.</w:t>
      </w:r>
    </w:p>
    <w:p w14:paraId="137AE07F" w14:textId="77777777" w:rsidR="00AB0E2B" w:rsidRDefault="00AB0E2B" w:rsidP="00A86169">
      <w:pPr>
        <w:pStyle w:val="CommentText"/>
      </w:pPr>
    </w:p>
    <w:p w14:paraId="6C03354F" w14:textId="77777777" w:rsidR="00AB0E2B" w:rsidRDefault="00AB0E2B" w:rsidP="00A86169">
      <w:pPr>
        <w:pStyle w:val="CommentText"/>
      </w:pPr>
      <w:r>
        <w:t>2) I think that you could say more about how you extend the theoretical ‘front/side door’ model by putting some realism around it.</w:t>
      </w:r>
    </w:p>
    <w:p w14:paraId="52211B59" w14:textId="77777777" w:rsidR="00AB0E2B" w:rsidRDefault="00AB0E2B" w:rsidP="00A86169">
      <w:pPr>
        <w:pStyle w:val="CommentText"/>
      </w:pPr>
    </w:p>
    <w:p w14:paraId="5B2304B7" w14:textId="0CC034E1" w:rsidR="00AB0E2B" w:rsidRDefault="00AB0E2B" w:rsidP="00A86169">
      <w:pPr>
        <w:pStyle w:val="CommentText"/>
      </w:pPr>
      <w:r>
        <w:t>2) You haven’t said much about interventions.</w:t>
      </w:r>
    </w:p>
  </w:comment>
  <w:comment w:id="30" w:author="Ellen McRobie" w:date="2015-01-06T10:25:00Z" w:initials="EM">
    <w:p w14:paraId="7C318778" w14:textId="77777777" w:rsidR="00AB0E2B" w:rsidRDefault="00AB0E2B">
      <w:pPr>
        <w:pStyle w:val="CommentText"/>
      </w:pPr>
      <w:r>
        <w:rPr>
          <w:rStyle w:val="CommentReference"/>
        </w:rPr>
        <w:annotationRef/>
      </w:r>
      <w:r>
        <w:t>Not sure the model parts need to have caps, but also don’t think it matters if they do</w:t>
      </w:r>
    </w:p>
  </w:comment>
  <w:comment w:id="73" w:author="Tim Hallett" w:date="2015-01-07T12:26:00Z" w:initials="TH">
    <w:p w14:paraId="148D1A12" w14:textId="77777777" w:rsidR="00AB0E2B" w:rsidRDefault="00AB0E2B">
      <w:pPr>
        <w:pStyle w:val="CommentText"/>
      </w:pPr>
      <w:r>
        <w:rPr>
          <w:rStyle w:val="CommentReference"/>
        </w:rPr>
        <w:annotationRef/>
      </w:r>
      <w:r>
        <w:t>Is it possible to add references to the table? Or notes on the source?</w:t>
      </w:r>
    </w:p>
  </w:comment>
  <w:comment w:id="74" w:author="Jack Olney" w:date="2015-01-08T12:19:00Z" w:initials="JO">
    <w:p w14:paraId="1FCD600D" w14:textId="3E2B4651" w:rsidR="00AB0E2B" w:rsidRDefault="00AB0E2B">
      <w:pPr>
        <w:pStyle w:val="CommentText"/>
      </w:pPr>
      <w:r>
        <w:rPr>
          <w:rStyle w:val="CommentReference"/>
        </w:rPr>
        <w:annotationRef/>
      </w:r>
      <w:r>
        <w:t>I’ve added references for the costs and their breakdown. I haven’t included references for each intervention as we moved away from tailoring the interventions to a specific paper. I can add references giving examples of each type of intervention where possible if you would prefer?</w:t>
      </w:r>
    </w:p>
  </w:comment>
  <w:comment w:id="76" w:author="Tim Hallett" w:date="2015-01-08T11:48:00Z" w:initials="TH">
    <w:p w14:paraId="0A231B60" w14:textId="77777777" w:rsidR="00AB0E2B" w:rsidRDefault="00AB0E2B" w:rsidP="00260E0F">
      <w:pPr>
        <w:pStyle w:val="CommentText"/>
      </w:pPr>
      <w:r>
        <w:rPr>
          <w:rStyle w:val="CommentReference"/>
        </w:rPr>
        <w:annotationRef/>
      </w:r>
      <w:r>
        <w:t xml:space="preserve">How can we justify this? The work of Jenny and </w:t>
      </w:r>
      <w:proofErr w:type="spellStart"/>
      <w:r>
        <w:t>Ruanne</w:t>
      </w:r>
      <w:proofErr w:type="spellEnd"/>
      <w:r>
        <w:t xml:space="preserve"> suggest some cost here, doesn’t it?</w:t>
      </w:r>
    </w:p>
  </w:comment>
  <w:comment w:id="77" w:author="Jack Olney" w:date="2015-01-08T12:33:00Z" w:initials="JO">
    <w:p w14:paraId="6F36AE39" w14:textId="52629933" w:rsidR="00AB0E2B" w:rsidRDefault="00AB0E2B">
      <w:pPr>
        <w:pStyle w:val="CommentText"/>
      </w:pPr>
      <w:r>
        <w:rPr>
          <w:rStyle w:val="CommentReference"/>
        </w:rPr>
        <w:annotationRef/>
      </w:r>
      <w:r>
        <w:t xml:space="preserve">To me, I always imagined this intervention as something like a txt message reminder to attend a clinic with minimal costs. I don’t see any costs specific to linkage in </w:t>
      </w:r>
      <w:proofErr w:type="spellStart"/>
      <w:r>
        <w:t>Ruanne</w:t>
      </w:r>
      <w:proofErr w:type="spellEnd"/>
      <w:r>
        <w:t xml:space="preserve"> and Jenny’s work – but linkage is taken care of by POC CD4 tests in that trial.</w:t>
      </w:r>
    </w:p>
  </w:comment>
  <w:comment w:id="78" w:author="Tim Hallett" w:date="2015-01-08T11:48:00Z" w:initials="TH">
    <w:p w14:paraId="7FDDD876" w14:textId="77777777" w:rsidR="00AB0E2B" w:rsidRDefault="00AB0E2B" w:rsidP="00260E0F">
      <w:pPr>
        <w:pStyle w:val="CommentText"/>
      </w:pPr>
      <w:r>
        <w:rPr>
          <w:rStyle w:val="CommentReference"/>
        </w:rPr>
        <w:annotationRef/>
      </w:r>
      <w:r>
        <w:t>Seem to me like we need two scenarios in this one now. 0% would be best. What can say about what is realistic?</w:t>
      </w:r>
    </w:p>
  </w:comment>
  <w:comment w:id="79" w:author="Jack Olney" w:date="2015-01-08T13:38:00Z" w:initials="JO">
    <w:p w14:paraId="2E9B4744" w14:textId="24812CCD" w:rsidR="00AB0E2B" w:rsidRDefault="00AB0E2B">
      <w:pPr>
        <w:pStyle w:val="CommentText"/>
      </w:pPr>
      <w:r>
        <w:rPr>
          <w:rStyle w:val="CommentReference"/>
        </w:rPr>
        <w:annotationRef/>
      </w:r>
      <w:r>
        <w:t>As we are assuming that at a VCT appointment, HIV-testing is immediately followed by being bled for a CD4 test then I’m not sure how a POC CD4 intervention here would have a realistic scenario? I would think that patients would either link immediately through POC CD4 or if they didn't get a POC CD4 test at VCT they would link at their baseline rate of 60%. However, if there was some sort of resource constraint we could limit the number of people who get a POC CD4 test at entry through VCT or expanding this into some sort of tiering intervention whereby we give the POC CD4 test to people who are symptomatic at VCT? (</w:t>
      </w:r>
      <w:proofErr w:type="gramStart"/>
      <w:r>
        <w:t>perhaps</w:t>
      </w:r>
      <w:proofErr w:type="gramEnd"/>
      <w:r>
        <w:t xml:space="preserve"> getting ahead of myself here).</w:t>
      </w:r>
    </w:p>
  </w:comment>
  <w:comment w:id="80" w:author="Tim Hallett" w:date="2015-01-08T11:48:00Z" w:initials="TH">
    <w:p w14:paraId="7CC6159C" w14:textId="77777777" w:rsidR="00AB0E2B" w:rsidRDefault="00AB0E2B" w:rsidP="00260E0F">
      <w:pPr>
        <w:pStyle w:val="CommentText"/>
      </w:pPr>
      <w:r>
        <w:rPr>
          <w:rStyle w:val="CommentReference"/>
        </w:rPr>
        <w:annotationRef/>
      </w:r>
      <w:r>
        <w:t>Shouldn’t this have the same assumption as “maximum HBCT” for comparison.</w:t>
      </w:r>
    </w:p>
  </w:comment>
  <w:comment w:id="81" w:author="Jack Olney" w:date="2015-01-08T13:43:00Z" w:initials="JO">
    <w:p w14:paraId="6C22FC93" w14:textId="00AD64A5" w:rsidR="00AB0E2B" w:rsidRDefault="00AB0E2B">
      <w:pPr>
        <w:pStyle w:val="CommentText"/>
      </w:pPr>
      <w:r>
        <w:rPr>
          <w:rStyle w:val="CommentReference"/>
        </w:rPr>
        <w:annotationRef/>
      </w:r>
      <w:r>
        <w:t>Currently uses the realistic HBCT intervention here.</w:t>
      </w:r>
    </w:p>
  </w:comment>
  <w:comment w:id="83" w:author="Tim Hallett" w:date="2015-01-08T11:48:00Z" w:initials="TH">
    <w:p w14:paraId="5637ED7E" w14:textId="77777777" w:rsidR="00AB0E2B" w:rsidRDefault="00AB0E2B" w:rsidP="00260E0F">
      <w:pPr>
        <w:pStyle w:val="CommentText"/>
      </w:pPr>
      <w:r>
        <w:rPr>
          <w:rStyle w:val="CommentReference"/>
        </w:rPr>
        <w:annotationRef/>
      </w:r>
      <w:r>
        <w:t>Don’t understand these two separate processes. Is the 20% failure to start Art that they decline to start ART.</w:t>
      </w:r>
    </w:p>
    <w:p w14:paraId="3A9EE34D" w14:textId="77777777" w:rsidR="00AB0E2B" w:rsidRDefault="00AB0E2B" w:rsidP="00260E0F">
      <w:pPr>
        <w:pStyle w:val="CommentText"/>
      </w:pPr>
      <w:r>
        <w:t>Shouldn’t the ‘realistic impact’ here have the same assumptions as the “realistic impact” HBCT about those components?</w:t>
      </w:r>
    </w:p>
    <w:p w14:paraId="7C82C35B" w14:textId="77777777" w:rsidR="00AB0E2B" w:rsidRDefault="00AB0E2B" w:rsidP="00260E0F">
      <w:pPr>
        <w:pStyle w:val="CommentText"/>
      </w:pPr>
    </w:p>
    <w:p w14:paraId="3F8D77B7" w14:textId="77777777" w:rsidR="00AB0E2B" w:rsidRDefault="00AB0E2B" w:rsidP="00260E0F">
      <w:pPr>
        <w:pStyle w:val="CommentText"/>
      </w:pPr>
      <w:r>
        <w:t xml:space="preserve"> </w:t>
      </w:r>
    </w:p>
  </w:comment>
  <w:comment w:id="82" w:author="Jack Olney" w:date="2015-01-08T14:02:00Z" w:initials="JO">
    <w:p w14:paraId="63BAE1E0" w14:textId="7860F02E" w:rsidR="00AB0E2B" w:rsidRDefault="00AB0E2B">
      <w:pPr>
        <w:pStyle w:val="CommentText"/>
      </w:pPr>
      <w:r>
        <w:rPr>
          <w:rStyle w:val="CommentReference"/>
        </w:rPr>
        <w:annotationRef/>
      </w:r>
      <w:r>
        <w:t>This was a ‘pre-</w:t>
      </w:r>
      <w:proofErr w:type="spellStart"/>
      <w:r>
        <w:t>paris</w:t>
      </w:r>
      <w:proofErr w:type="spellEnd"/>
      <w:r>
        <w:t xml:space="preserve">’ decision to describe people who refuse treatment or fail to link to a clinic. As UTT does away with pre-ART care, we thought that some patients being offered ART at diagnosis would refuse. So we decided on 20% of people would be diagnosed but fail to 'link' to ART so are lost from care and additionally 20% of people are diagnosed but refuse to initiate ART at that time so are retained in pre-ART care until they become eligible for treatment at which point they initiate. I see your point about comparing UTT to HBCT (max </w:t>
      </w:r>
      <w:proofErr w:type="spellStart"/>
      <w:r>
        <w:t>vs</w:t>
      </w:r>
      <w:proofErr w:type="spellEnd"/>
      <w:r>
        <w:t xml:space="preserve"> realistic) though so can alter this intervention?</w:t>
      </w:r>
    </w:p>
  </w:comment>
  <w:comment w:id="95" w:author="Tim Hallett" w:date="2015-01-07T12:38:00Z" w:initials="TH">
    <w:p w14:paraId="1352AC4D" w14:textId="77777777" w:rsidR="00AB0E2B" w:rsidRDefault="00AB0E2B">
      <w:pPr>
        <w:pStyle w:val="CommentText"/>
      </w:pPr>
      <w:r>
        <w:rPr>
          <w:rStyle w:val="CommentReference"/>
        </w:rPr>
        <w:annotationRef/>
      </w:r>
      <w:r>
        <w:t>They are NOT patients in this analysis, they are deceased persons. Keep the language very clear.</w:t>
      </w:r>
    </w:p>
  </w:comment>
  <w:comment w:id="94" w:author="Jack Olney" w:date="2015-01-08T14:33:00Z" w:initials="JO">
    <w:p w14:paraId="11034CDA" w14:textId="3399411F" w:rsidR="00AB0E2B" w:rsidRDefault="00AB0E2B">
      <w:pPr>
        <w:pStyle w:val="CommentText"/>
      </w:pPr>
      <w:r>
        <w:rPr>
          <w:rStyle w:val="CommentReference"/>
        </w:rPr>
        <w:annotationRef/>
      </w:r>
      <w:r>
        <w:t>Ah, we’ve crossed wires here. The figure on the left is among patients, it is generated by asking everyone who initiates ART (between 2010 and 2030) what their pre-ART care experience is.</w:t>
      </w:r>
    </w:p>
    <w:p w14:paraId="4F1A00B0" w14:textId="77777777" w:rsidR="00AB0E2B" w:rsidRDefault="00AB0E2B">
      <w:pPr>
        <w:pStyle w:val="CommentText"/>
      </w:pPr>
    </w:p>
    <w:p w14:paraId="2C0C3311" w14:textId="726B3F22" w:rsidR="00AB0E2B" w:rsidRDefault="00AB0E2B">
      <w:pPr>
        <w:pStyle w:val="CommentText"/>
      </w:pPr>
      <w:r>
        <w:t>The figure on the right is among deceased persons as advertised.</w:t>
      </w:r>
    </w:p>
    <w:p w14:paraId="3D01356C" w14:textId="77777777" w:rsidR="00AB0E2B" w:rsidRDefault="00AB0E2B">
      <w:pPr>
        <w:pStyle w:val="CommentText"/>
      </w:pPr>
    </w:p>
    <w:p w14:paraId="12FDCFF7" w14:textId="77777777" w:rsidR="00AB0E2B" w:rsidRDefault="00AB0E2B">
      <w:pPr>
        <w:pStyle w:val="CommentText"/>
      </w:pPr>
      <w:r>
        <w:t>I always thought this was the plan, as the clinic view assesses the state of people at ART initiation (which can be done on the ground), but fails to show the full story which we tell by visualising the care experience of all people dying from HIV in the community pie chart.</w:t>
      </w:r>
    </w:p>
    <w:p w14:paraId="194C0639" w14:textId="77777777" w:rsidR="00AB0E2B" w:rsidRDefault="00AB0E2B">
      <w:pPr>
        <w:pStyle w:val="CommentText"/>
      </w:pPr>
    </w:p>
    <w:p w14:paraId="1761DF75" w14:textId="085B75DE" w:rsidR="00AB0E2B" w:rsidRDefault="00AB0E2B">
      <w:pPr>
        <w:pStyle w:val="CommentText"/>
      </w:pPr>
      <w:r>
        <w:t xml:space="preserve">I can change the figure on the left to look at the care experience of people who have had contact with the clinic and suffered an HIV-related death? (I’ll test it anyway and see how things look). </w:t>
      </w:r>
    </w:p>
  </w:comment>
  <w:comment w:id="99" w:author="Tim Hallett" w:date="2015-01-07T12:41:00Z" w:initials="TH">
    <w:p w14:paraId="65A8D013" w14:textId="77777777" w:rsidR="00AB0E2B" w:rsidRDefault="00AB0E2B">
      <w:pPr>
        <w:pStyle w:val="CommentText"/>
      </w:pPr>
      <w:r>
        <w:rPr>
          <w:rStyle w:val="CommentReference"/>
        </w:rPr>
        <w:annotationRef/>
      </w:r>
      <w:r>
        <w:t>Why is there no green section in the figure on the right-hand side?</w:t>
      </w:r>
    </w:p>
    <w:p w14:paraId="18435B65" w14:textId="77777777" w:rsidR="00AB0E2B" w:rsidRDefault="00AB0E2B">
      <w:pPr>
        <w:pStyle w:val="CommentText"/>
      </w:pPr>
    </w:p>
    <w:p w14:paraId="6B15FA25" w14:textId="77777777" w:rsidR="00AB0E2B" w:rsidRDefault="00AB0E2B">
      <w:pPr>
        <w:pStyle w:val="CommentText"/>
      </w:pPr>
      <w:r>
        <w:t>Can we have the same categories in each of the two figures, so that we compare. It’s a bit confusing as is.</w:t>
      </w:r>
    </w:p>
  </w:comment>
  <w:comment w:id="117" w:author="Tim Hallett" w:date="2015-01-07T13:03:00Z" w:initials="TH">
    <w:p w14:paraId="79989703" w14:textId="77777777" w:rsidR="00AB0E2B" w:rsidRDefault="00AB0E2B">
      <w:pPr>
        <w:pStyle w:val="CommentText"/>
      </w:pPr>
      <w:ins w:id="120" w:author="Tim Hallett" w:date="2015-01-07T13:03:00Z">
        <w:r>
          <w:rPr>
            <w:rStyle w:val="CommentReference"/>
          </w:rPr>
          <w:annotationRef/>
        </w:r>
      </w:ins>
      <w:r>
        <w:t>I wonder what would happen if we relaxed this</w:t>
      </w:r>
      <w:proofErr w:type="gramStart"/>
      <w:r>
        <w:t>???!</w:t>
      </w:r>
      <w:proofErr w:type="gramEnd"/>
      <w:r>
        <w:t xml:space="preserve"> Probably not feasible to do though due to computational complexity.</w:t>
      </w:r>
    </w:p>
  </w:comment>
  <w:comment w:id="118" w:author="Jack Olney" w:date="2015-01-08T15:07:00Z" w:initials="JO">
    <w:p w14:paraId="008256F6" w14:textId="317F6776" w:rsidR="00AB0E2B" w:rsidRDefault="00AB0E2B">
      <w:pPr>
        <w:pStyle w:val="CommentText"/>
      </w:pPr>
      <w:r>
        <w:rPr>
          <w:rStyle w:val="CommentReference"/>
        </w:rPr>
        <w:annotationRef/>
      </w:r>
      <w:r>
        <w:t>If I understand this correctly, this would involve working through all permutations of interventions in a bundle of x interventions before moving to a bundle of x+1 interventions?</w:t>
      </w:r>
    </w:p>
  </w:comment>
  <w:comment w:id="178" w:author="Ellen McRobie" w:date="2015-01-06T10:06:00Z" w:initials="EM">
    <w:p w14:paraId="6C896D3C" w14:textId="77777777" w:rsidR="00AB0E2B" w:rsidRDefault="00AB0E2B">
      <w:pPr>
        <w:pStyle w:val="CommentText"/>
      </w:pPr>
      <w:r>
        <w:rPr>
          <w:rStyle w:val="CommentReference"/>
        </w:rPr>
        <w:annotationRef/>
      </w:r>
      <w:r>
        <w:t>(I’m just being daft, but I am not sure what this means or how this implies it differs from before)</w:t>
      </w:r>
    </w:p>
  </w:comment>
  <w:comment w:id="179" w:author="Ellen McRobie" w:date="2015-01-06T10:07:00Z" w:initials="EM">
    <w:p w14:paraId="6F307A99" w14:textId="77777777" w:rsidR="00AB0E2B" w:rsidRDefault="00AB0E2B">
      <w:pPr>
        <w:pStyle w:val="CommentText"/>
      </w:pPr>
      <w:r>
        <w:rPr>
          <w:rStyle w:val="CommentReference"/>
        </w:rPr>
        <w:annotationRef/>
      </w:r>
      <w:r>
        <w:t>I would maybe want to caveat this or contextualise it somehow as we may not be able to speak for everywhere and as you say lower down there are still a large number of individuals dying prior to being diagnosed.</w:t>
      </w:r>
    </w:p>
  </w:comment>
  <w:comment w:id="180" w:author="Ellen McRobie" w:date="2015-01-06T10:05:00Z" w:initials="EM">
    <w:p w14:paraId="31DC3DB0" w14:textId="77777777" w:rsidR="00AB0E2B" w:rsidRDefault="00AB0E2B" w:rsidP="003B057D">
      <w:r>
        <w:rPr>
          <w:rStyle w:val="CommentReference"/>
        </w:rPr>
        <w:annotationRef/>
      </w:r>
      <w:r>
        <w:t xml:space="preserve">I tried to re-write this, but haven’t added it here as Jeff and Tim are likely better placed to do this. I think that the differences are well documented and characterized with regard to how programmes will be biased to show the healthier individuals who are care seeking while the self selected group of non-attenders will have poorer outcomes so I think we do not need to </w:t>
      </w:r>
      <w:proofErr w:type="spellStart"/>
      <w:r>
        <w:t>labor</w:t>
      </w:r>
      <w:proofErr w:type="spellEnd"/>
      <w:r>
        <w:t xml:space="preserve"> the point, but perhaps rephrase to emphasise the importance of remembering this when reviewing programmes and perhaps also add that AMPATH here with their extensive community HBCT are able to more accurately draw attention to the unmet need in the community, which other programmes may only be able to estimate. Something like that</w:t>
      </w:r>
      <w:proofErr w:type="gramStart"/>
      <w:r>
        <w:t>..</w:t>
      </w:r>
      <w:proofErr w:type="gramEnd"/>
      <w:r>
        <w:t xml:space="preserve"> Not sure</w:t>
      </w:r>
      <w:proofErr w:type="gramStart"/>
      <w:r>
        <w:t>..</w:t>
      </w:r>
      <w:proofErr w:type="gramEnd"/>
      <w:r>
        <w:t xml:space="preserve"> I may also be totally wrong.</w:t>
      </w:r>
    </w:p>
    <w:p w14:paraId="69375763" w14:textId="77777777" w:rsidR="00AB0E2B" w:rsidRDefault="00AB0E2B">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6E6E4F" w14:textId="77777777" w:rsidR="00AB0E2B" w:rsidRDefault="00AB0E2B">
      <w:pPr>
        <w:spacing w:line="240" w:lineRule="auto"/>
      </w:pPr>
      <w:r>
        <w:separator/>
      </w:r>
    </w:p>
  </w:endnote>
  <w:endnote w:type="continuationSeparator" w:id="0">
    <w:p w14:paraId="4FBC26F3" w14:textId="77777777" w:rsidR="00AB0E2B" w:rsidRDefault="00AB0E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Helvetica Neue Medium">
    <w:panose1 w:val="020B0604020202020204"/>
    <w:charset w:val="00"/>
    <w:family w:val="auto"/>
    <w:pitch w:val="variable"/>
    <w:sig w:usb0="A00002FF" w:usb1="5000205B" w:usb2="00000002" w:usb3="00000000" w:csb0="0000009B"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88E70B" w14:textId="77777777" w:rsidR="00AB0E2B" w:rsidRDefault="00AB0E2B">
    <w:pPr>
      <w:pStyle w:val="normal0"/>
      <w:contextualSpacing w:val="0"/>
      <w:jc w:val="right"/>
    </w:pPr>
    <w:r>
      <w:fldChar w:fldCharType="begin"/>
    </w:r>
    <w:r>
      <w:instrText>PAGE</w:instrText>
    </w:r>
    <w:r>
      <w:fldChar w:fldCharType="separate"/>
    </w:r>
    <w:r w:rsidR="0011085E">
      <w:rPr>
        <w:noProof/>
      </w:rPr>
      <w:t>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2302AA" w14:textId="77777777" w:rsidR="00AB0E2B" w:rsidRDefault="00AB0E2B">
      <w:pPr>
        <w:spacing w:line="240" w:lineRule="auto"/>
      </w:pPr>
      <w:r>
        <w:separator/>
      </w:r>
    </w:p>
  </w:footnote>
  <w:footnote w:type="continuationSeparator" w:id="0">
    <w:p w14:paraId="1FB6D189" w14:textId="77777777" w:rsidR="00AB0E2B" w:rsidRDefault="00AB0E2B">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6270"/>
    <w:multiLevelType w:val="multilevel"/>
    <w:tmpl w:val="408E17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54B2B63"/>
    <w:multiLevelType w:val="hybridMultilevel"/>
    <w:tmpl w:val="47C4B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8D0FED"/>
    <w:multiLevelType w:val="hybridMultilevel"/>
    <w:tmpl w:val="312CDAC4"/>
    <w:lvl w:ilvl="0" w:tplc="8CF897EE">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74903E2"/>
    <w:multiLevelType w:val="multilevel"/>
    <w:tmpl w:val="22DEF9D0"/>
    <w:lvl w:ilvl="0">
      <w:start w:val="1"/>
      <w:numFmt w:val="bullet"/>
      <w:lvlText w:val="●"/>
      <w:lvlJc w:val="left"/>
      <w:pPr>
        <w:ind w:left="359" w:firstLine="360"/>
      </w:pPr>
      <w:rPr>
        <w:u w:val="none"/>
      </w:rPr>
    </w:lvl>
    <w:lvl w:ilvl="1">
      <w:start w:val="1"/>
      <w:numFmt w:val="bullet"/>
      <w:lvlText w:val="○"/>
      <w:lvlJc w:val="left"/>
      <w:pPr>
        <w:ind w:left="1079" w:firstLine="1080"/>
      </w:pPr>
      <w:rPr>
        <w:u w:val="none"/>
      </w:rPr>
    </w:lvl>
    <w:lvl w:ilvl="2">
      <w:start w:val="1"/>
      <w:numFmt w:val="bullet"/>
      <w:lvlText w:val="■"/>
      <w:lvlJc w:val="left"/>
      <w:pPr>
        <w:ind w:left="1799" w:firstLine="1800"/>
      </w:pPr>
      <w:rPr>
        <w:u w:val="none"/>
      </w:rPr>
    </w:lvl>
    <w:lvl w:ilvl="3">
      <w:start w:val="1"/>
      <w:numFmt w:val="bullet"/>
      <w:lvlText w:val="●"/>
      <w:lvlJc w:val="left"/>
      <w:pPr>
        <w:ind w:left="2519" w:firstLine="2520"/>
      </w:pPr>
      <w:rPr>
        <w:u w:val="none"/>
      </w:rPr>
    </w:lvl>
    <w:lvl w:ilvl="4">
      <w:start w:val="1"/>
      <w:numFmt w:val="bullet"/>
      <w:lvlText w:val="○"/>
      <w:lvlJc w:val="left"/>
      <w:pPr>
        <w:ind w:left="3239" w:firstLine="3240"/>
      </w:pPr>
      <w:rPr>
        <w:u w:val="none"/>
      </w:rPr>
    </w:lvl>
    <w:lvl w:ilvl="5">
      <w:start w:val="1"/>
      <w:numFmt w:val="bullet"/>
      <w:lvlText w:val="■"/>
      <w:lvlJc w:val="left"/>
      <w:pPr>
        <w:ind w:left="3959" w:firstLine="3960"/>
      </w:pPr>
      <w:rPr>
        <w:u w:val="none"/>
      </w:rPr>
    </w:lvl>
    <w:lvl w:ilvl="6">
      <w:start w:val="1"/>
      <w:numFmt w:val="bullet"/>
      <w:lvlText w:val="●"/>
      <w:lvlJc w:val="left"/>
      <w:pPr>
        <w:ind w:left="4679" w:firstLine="4680"/>
      </w:pPr>
      <w:rPr>
        <w:u w:val="none"/>
      </w:rPr>
    </w:lvl>
    <w:lvl w:ilvl="7">
      <w:start w:val="1"/>
      <w:numFmt w:val="bullet"/>
      <w:lvlText w:val="○"/>
      <w:lvlJc w:val="left"/>
      <w:pPr>
        <w:ind w:left="5399" w:firstLine="5400"/>
      </w:pPr>
      <w:rPr>
        <w:u w:val="none"/>
      </w:rPr>
    </w:lvl>
    <w:lvl w:ilvl="8">
      <w:start w:val="1"/>
      <w:numFmt w:val="bullet"/>
      <w:lvlText w:val="■"/>
      <w:lvlJc w:val="left"/>
      <w:pPr>
        <w:ind w:left="6119" w:firstLine="6120"/>
      </w:pPr>
      <w:rPr>
        <w:u w:val="none"/>
      </w:rPr>
    </w:lvl>
  </w:abstractNum>
  <w:abstractNum w:abstractNumId="4">
    <w:nsid w:val="18E41638"/>
    <w:multiLevelType w:val="multilevel"/>
    <w:tmpl w:val="094AC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B704B6D"/>
    <w:multiLevelType w:val="hybridMultilevel"/>
    <w:tmpl w:val="DC266136"/>
    <w:lvl w:ilvl="0" w:tplc="F5DC86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BB6397A"/>
    <w:multiLevelType w:val="multilevel"/>
    <w:tmpl w:val="67B626D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8913D6"/>
    <w:multiLevelType w:val="hybridMultilevel"/>
    <w:tmpl w:val="63D8C5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8D7F20"/>
    <w:multiLevelType w:val="multilevel"/>
    <w:tmpl w:val="6F72E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47B4A2F"/>
    <w:multiLevelType w:val="hybridMultilevel"/>
    <w:tmpl w:val="A7E8E0B8"/>
    <w:lvl w:ilvl="0" w:tplc="88FA65E6">
      <w:numFmt w:val="bullet"/>
      <w:lvlText w:val="-"/>
      <w:lvlJc w:val="left"/>
      <w:pPr>
        <w:ind w:left="1080" w:hanging="360"/>
      </w:pPr>
      <w:rPr>
        <w:rFonts w:ascii="Helvetica Neue" w:eastAsia="Helvetica Neue" w:hAnsi="Helvetica Neue" w:cs="Helvetica Neue"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CE2F8E"/>
    <w:multiLevelType w:val="hybridMultilevel"/>
    <w:tmpl w:val="A288C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D17C3D"/>
    <w:multiLevelType w:val="multilevel"/>
    <w:tmpl w:val="1A963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0C28B3"/>
    <w:multiLevelType w:val="multilevel"/>
    <w:tmpl w:val="0E182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6F72C95"/>
    <w:multiLevelType w:val="multilevel"/>
    <w:tmpl w:val="000410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73C401C1"/>
    <w:multiLevelType w:val="multilevel"/>
    <w:tmpl w:val="CDF277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92F4C70"/>
    <w:multiLevelType w:val="multilevel"/>
    <w:tmpl w:val="4920D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C7C7847"/>
    <w:multiLevelType w:val="hybridMultilevel"/>
    <w:tmpl w:val="92F65E78"/>
    <w:lvl w:ilvl="0" w:tplc="C5B409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13"/>
  </w:num>
  <w:num w:numId="4">
    <w:abstractNumId w:val="3"/>
  </w:num>
  <w:num w:numId="5">
    <w:abstractNumId w:val="2"/>
  </w:num>
  <w:num w:numId="6">
    <w:abstractNumId w:val="9"/>
  </w:num>
  <w:num w:numId="7">
    <w:abstractNumId w:val="12"/>
  </w:num>
  <w:num w:numId="8">
    <w:abstractNumId w:val="11"/>
    <w:lvlOverride w:ilvl="0">
      <w:lvl w:ilvl="0">
        <w:numFmt w:val="decimal"/>
        <w:lvlText w:val="%1."/>
        <w:lvlJc w:val="left"/>
      </w:lvl>
    </w:lvlOverride>
  </w:num>
  <w:num w:numId="9">
    <w:abstractNumId w:val="8"/>
    <w:lvlOverride w:ilvl="0">
      <w:lvl w:ilvl="0">
        <w:numFmt w:val="decimal"/>
        <w:lvlText w:val="%1."/>
        <w:lvlJc w:val="left"/>
      </w:lvl>
    </w:lvlOverride>
  </w:num>
  <w:num w:numId="10">
    <w:abstractNumId w:val="15"/>
    <w:lvlOverride w:ilvl="0">
      <w:lvl w:ilvl="0">
        <w:numFmt w:val="decimal"/>
        <w:lvlText w:val="%1."/>
        <w:lvlJc w:val="left"/>
      </w:lvl>
    </w:lvlOverride>
  </w:num>
  <w:num w:numId="11">
    <w:abstractNumId w:val="14"/>
    <w:lvlOverride w:ilvl="0">
      <w:lvl w:ilvl="0">
        <w:numFmt w:val="decimal"/>
        <w:lvlText w:val="%1."/>
        <w:lvlJc w:val="left"/>
      </w:lvl>
    </w:lvlOverride>
  </w:num>
  <w:num w:numId="12">
    <w:abstractNumId w:val="6"/>
    <w:lvlOverride w:ilvl="0">
      <w:lvl w:ilvl="0">
        <w:numFmt w:val="decimal"/>
        <w:lvlText w:val="%1."/>
        <w:lvlJc w:val="left"/>
      </w:lvl>
    </w:lvlOverride>
  </w:num>
  <w:num w:numId="13">
    <w:abstractNumId w:val="6"/>
    <w:lvlOverride w:ilvl="0">
      <w:lvl w:ilvl="0">
        <w:numFmt w:val="decimal"/>
        <w:lvlText w:val="%1."/>
        <w:lvlJc w:val="left"/>
      </w:lvl>
    </w:lvlOverride>
    <w:lvlOverride w:ilvl="1">
      <w:lvl w:ilvl="1">
        <w:numFmt w:val="lowerLetter"/>
        <w:lvlText w:val="%2."/>
        <w:lvlJc w:val="left"/>
      </w:lvl>
    </w:lvlOverride>
  </w:num>
  <w:num w:numId="14">
    <w:abstractNumId w:val="10"/>
  </w:num>
  <w:num w:numId="15">
    <w:abstractNumId w:val="7"/>
  </w:num>
  <w:num w:numId="16">
    <w:abstractNumId w:val="1"/>
  </w:num>
  <w:num w:numId="17">
    <w:abstractNumId w:val="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C07325"/>
    <w:rsid w:val="000044E8"/>
    <w:rsid w:val="00005868"/>
    <w:rsid w:val="000067A3"/>
    <w:rsid w:val="00007CE2"/>
    <w:rsid w:val="00007F1E"/>
    <w:rsid w:val="000163BB"/>
    <w:rsid w:val="00020169"/>
    <w:rsid w:val="00021165"/>
    <w:rsid w:val="00025076"/>
    <w:rsid w:val="00025424"/>
    <w:rsid w:val="000272A0"/>
    <w:rsid w:val="00040C91"/>
    <w:rsid w:val="0004292E"/>
    <w:rsid w:val="0004446E"/>
    <w:rsid w:val="00050EEC"/>
    <w:rsid w:val="0005462D"/>
    <w:rsid w:val="000568D2"/>
    <w:rsid w:val="00056AEA"/>
    <w:rsid w:val="00064033"/>
    <w:rsid w:val="0006463D"/>
    <w:rsid w:val="00066725"/>
    <w:rsid w:val="000701E1"/>
    <w:rsid w:val="00070268"/>
    <w:rsid w:val="000719B2"/>
    <w:rsid w:val="000743C3"/>
    <w:rsid w:val="0007490C"/>
    <w:rsid w:val="00077847"/>
    <w:rsid w:val="00077FCA"/>
    <w:rsid w:val="00081DF7"/>
    <w:rsid w:val="000836CC"/>
    <w:rsid w:val="000849D0"/>
    <w:rsid w:val="00084F40"/>
    <w:rsid w:val="00092AF9"/>
    <w:rsid w:val="00094F4B"/>
    <w:rsid w:val="00096253"/>
    <w:rsid w:val="000975E0"/>
    <w:rsid w:val="000A34EF"/>
    <w:rsid w:val="000A5E0A"/>
    <w:rsid w:val="000B6F6D"/>
    <w:rsid w:val="000C780B"/>
    <w:rsid w:val="000D2A31"/>
    <w:rsid w:val="000D3766"/>
    <w:rsid w:val="000D579C"/>
    <w:rsid w:val="000D68A1"/>
    <w:rsid w:val="000E0AFF"/>
    <w:rsid w:val="000E482F"/>
    <w:rsid w:val="000E7F28"/>
    <w:rsid w:val="000F627B"/>
    <w:rsid w:val="000F780B"/>
    <w:rsid w:val="00102E35"/>
    <w:rsid w:val="00104405"/>
    <w:rsid w:val="00106475"/>
    <w:rsid w:val="0011085E"/>
    <w:rsid w:val="001121E5"/>
    <w:rsid w:val="00114499"/>
    <w:rsid w:val="00114919"/>
    <w:rsid w:val="00115A1A"/>
    <w:rsid w:val="00116B57"/>
    <w:rsid w:val="00125444"/>
    <w:rsid w:val="00125F41"/>
    <w:rsid w:val="001266DD"/>
    <w:rsid w:val="001268B7"/>
    <w:rsid w:val="00132863"/>
    <w:rsid w:val="00132E94"/>
    <w:rsid w:val="0013403D"/>
    <w:rsid w:val="001363E9"/>
    <w:rsid w:val="0013673B"/>
    <w:rsid w:val="00137AD9"/>
    <w:rsid w:val="0014225F"/>
    <w:rsid w:val="00146EC1"/>
    <w:rsid w:val="00147C94"/>
    <w:rsid w:val="00151234"/>
    <w:rsid w:val="00160B94"/>
    <w:rsid w:val="00161FB4"/>
    <w:rsid w:val="00165D56"/>
    <w:rsid w:val="00167999"/>
    <w:rsid w:val="00170B8A"/>
    <w:rsid w:val="00170F02"/>
    <w:rsid w:val="00173ACA"/>
    <w:rsid w:val="00175503"/>
    <w:rsid w:val="0017631F"/>
    <w:rsid w:val="00176F5B"/>
    <w:rsid w:val="00181A12"/>
    <w:rsid w:val="00181EEC"/>
    <w:rsid w:val="00184608"/>
    <w:rsid w:val="00186A0A"/>
    <w:rsid w:val="00190823"/>
    <w:rsid w:val="00190CE6"/>
    <w:rsid w:val="00194932"/>
    <w:rsid w:val="001950A6"/>
    <w:rsid w:val="00195261"/>
    <w:rsid w:val="001A03FD"/>
    <w:rsid w:val="001A13EB"/>
    <w:rsid w:val="001A48BB"/>
    <w:rsid w:val="001A5729"/>
    <w:rsid w:val="001A645D"/>
    <w:rsid w:val="001B025F"/>
    <w:rsid w:val="001B1F08"/>
    <w:rsid w:val="001C1E4E"/>
    <w:rsid w:val="001C5876"/>
    <w:rsid w:val="001C5E01"/>
    <w:rsid w:val="001C6E99"/>
    <w:rsid w:val="001D1637"/>
    <w:rsid w:val="001D6C96"/>
    <w:rsid w:val="001E1488"/>
    <w:rsid w:val="001E7E5D"/>
    <w:rsid w:val="001F1BA6"/>
    <w:rsid w:val="001F402A"/>
    <w:rsid w:val="001F5128"/>
    <w:rsid w:val="001F7766"/>
    <w:rsid w:val="0020005E"/>
    <w:rsid w:val="00203796"/>
    <w:rsid w:val="002050E6"/>
    <w:rsid w:val="00213BA7"/>
    <w:rsid w:val="00213D06"/>
    <w:rsid w:val="00215C6B"/>
    <w:rsid w:val="00216099"/>
    <w:rsid w:val="002161BE"/>
    <w:rsid w:val="00216F7C"/>
    <w:rsid w:val="00217EF3"/>
    <w:rsid w:val="00221079"/>
    <w:rsid w:val="00221D4E"/>
    <w:rsid w:val="002233F5"/>
    <w:rsid w:val="002246D7"/>
    <w:rsid w:val="0022518A"/>
    <w:rsid w:val="0022749A"/>
    <w:rsid w:val="0023038A"/>
    <w:rsid w:val="00230C24"/>
    <w:rsid w:val="00230CBA"/>
    <w:rsid w:val="00235911"/>
    <w:rsid w:val="002427ED"/>
    <w:rsid w:val="00242D83"/>
    <w:rsid w:val="00243366"/>
    <w:rsid w:val="00243C83"/>
    <w:rsid w:val="002454A8"/>
    <w:rsid w:val="0025030B"/>
    <w:rsid w:val="00250EBB"/>
    <w:rsid w:val="0025281A"/>
    <w:rsid w:val="00252ABD"/>
    <w:rsid w:val="00252F0F"/>
    <w:rsid w:val="00256872"/>
    <w:rsid w:val="00260E0F"/>
    <w:rsid w:val="00261ECA"/>
    <w:rsid w:val="00262DB4"/>
    <w:rsid w:val="00263DD3"/>
    <w:rsid w:val="002640CF"/>
    <w:rsid w:val="00264446"/>
    <w:rsid w:val="0026648C"/>
    <w:rsid w:val="00270291"/>
    <w:rsid w:val="0027079E"/>
    <w:rsid w:val="00272A02"/>
    <w:rsid w:val="0027347F"/>
    <w:rsid w:val="0027665A"/>
    <w:rsid w:val="002769F6"/>
    <w:rsid w:val="00281945"/>
    <w:rsid w:val="002860EE"/>
    <w:rsid w:val="00286A2A"/>
    <w:rsid w:val="00297244"/>
    <w:rsid w:val="002A1595"/>
    <w:rsid w:val="002A35E1"/>
    <w:rsid w:val="002A3C4B"/>
    <w:rsid w:val="002A4C76"/>
    <w:rsid w:val="002A577B"/>
    <w:rsid w:val="002A71C6"/>
    <w:rsid w:val="002A743D"/>
    <w:rsid w:val="002B1D14"/>
    <w:rsid w:val="002B3234"/>
    <w:rsid w:val="002B3765"/>
    <w:rsid w:val="002B5981"/>
    <w:rsid w:val="002B5DF0"/>
    <w:rsid w:val="002C43B4"/>
    <w:rsid w:val="002C6106"/>
    <w:rsid w:val="002D123B"/>
    <w:rsid w:val="002D3EF0"/>
    <w:rsid w:val="002D4305"/>
    <w:rsid w:val="002D47C2"/>
    <w:rsid w:val="002D5362"/>
    <w:rsid w:val="002D5BC2"/>
    <w:rsid w:val="002D7F02"/>
    <w:rsid w:val="002E0C47"/>
    <w:rsid w:val="002E3DB5"/>
    <w:rsid w:val="002E5D8F"/>
    <w:rsid w:val="002E66D9"/>
    <w:rsid w:val="002F08AC"/>
    <w:rsid w:val="002F1D75"/>
    <w:rsid w:val="002F46BE"/>
    <w:rsid w:val="002F54A4"/>
    <w:rsid w:val="002F73E8"/>
    <w:rsid w:val="002F76C4"/>
    <w:rsid w:val="002F77C0"/>
    <w:rsid w:val="0030084D"/>
    <w:rsid w:val="003017E1"/>
    <w:rsid w:val="00306122"/>
    <w:rsid w:val="00306244"/>
    <w:rsid w:val="00306FCC"/>
    <w:rsid w:val="003070A9"/>
    <w:rsid w:val="00307B44"/>
    <w:rsid w:val="00312FF8"/>
    <w:rsid w:val="00313C77"/>
    <w:rsid w:val="003149AB"/>
    <w:rsid w:val="003151FE"/>
    <w:rsid w:val="0032451F"/>
    <w:rsid w:val="00327F22"/>
    <w:rsid w:val="00327F8B"/>
    <w:rsid w:val="00333989"/>
    <w:rsid w:val="00334432"/>
    <w:rsid w:val="00341091"/>
    <w:rsid w:val="00343FC7"/>
    <w:rsid w:val="00354BF3"/>
    <w:rsid w:val="00355044"/>
    <w:rsid w:val="003551C2"/>
    <w:rsid w:val="0035532A"/>
    <w:rsid w:val="003559E4"/>
    <w:rsid w:val="003562D8"/>
    <w:rsid w:val="003574C4"/>
    <w:rsid w:val="0035786F"/>
    <w:rsid w:val="0035788B"/>
    <w:rsid w:val="003578C3"/>
    <w:rsid w:val="00360CB9"/>
    <w:rsid w:val="00361C67"/>
    <w:rsid w:val="00361DF5"/>
    <w:rsid w:val="00362523"/>
    <w:rsid w:val="003700D0"/>
    <w:rsid w:val="00371D8A"/>
    <w:rsid w:val="003750F6"/>
    <w:rsid w:val="003759E8"/>
    <w:rsid w:val="00376AC0"/>
    <w:rsid w:val="003855F4"/>
    <w:rsid w:val="003867BA"/>
    <w:rsid w:val="00393086"/>
    <w:rsid w:val="0039619B"/>
    <w:rsid w:val="003A149C"/>
    <w:rsid w:val="003A1A60"/>
    <w:rsid w:val="003A4313"/>
    <w:rsid w:val="003A6AD8"/>
    <w:rsid w:val="003A7870"/>
    <w:rsid w:val="003B057D"/>
    <w:rsid w:val="003B1471"/>
    <w:rsid w:val="003C24B4"/>
    <w:rsid w:val="003C38BA"/>
    <w:rsid w:val="003C4147"/>
    <w:rsid w:val="003C54DF"/>
    <w:rsid w:val="003C5F5D"/>
    <w:rsid w:val="003D16E4"/>
    <w:rsid w:val="003D202E"/>
    <w:rsid w:val="003D6534"/>
    <w:rsid w:val="003E286E"/>
    <w:rsid w:val="003E3225"/>
    <w:rsid w:val="003E4DF3"/>
    <w:rsid w:val="003F2142"/>
    <w:rsid w:val="003F50D4"/>
    <w:rsid w:val="003F7677"/>
    <w:rsid w:val="00404FAE"/>
    <w:rsid w:val="0040759C"/>
    <w:rsid w:val="00412CB8"/>
    <w:rsid w:val="00416625"/>
    <w:rsid w:val="00417A12"/>
    <w:rsid w:val="0042172B"/>
    <w:rsid w:val="00421D0D"/>
    <w:rsid w:val="00427583"/>
    <w:rsid w:val="0042767A"/>
    <w:rsid w:val="00433B30"/>
    <w:rsid w:val="0043408B"/>
    <w:rsid w:val="00434293"/>
    <w:rsid w:val="00450E1D"/>
    <w:rsid w:val="004556D6"/>
    <w:rsid w:val="0045606F"/>
    <w:rsid w:val="00461FC2"/>
    <w:rsid w:val="00466802"/>
    <w:rsid w:val="004711ED"/>
    <w:rsid w:val="00475760"/>
    <w:rsid w:val="00475FFF"/>
    <w:rsid w:val="00477795"/>
    <w:rsid w:val="004866F2"/>
    <w:rsid w:val="004A0375"/>
    <w:rsid w:val="004A07F2"/>
    <w:rsid w:val="004A6FC4"/>
    <w:rsid w:val="004A75A5"/>
    <w:rsid w:val="004B0BC1"/>
    <w:rsid w:val="004B226E"/>
    <w:rsid w:val="004B488C"/>
    <w:rsid w:val="004B54D1"/>
    <w:rsid w:val="004C2572"/>
    <w:rsid w:val="004D0BCA"/>
    <w:rsid w:val="004D2013"/>
    <w:rsid w:val="004D3BDD"/>
    <w:rsid w:val="004D698E"/>
    <w:rsid w:val="004D6F89"/>
    <w:rsid w:val="004E02B2"/>
    <w:rsid w:val="004E1258"/>
    <w:rsid w:val="004E6BA3"/>
    <w:rsid w:val="004F15AD"/>
    <w:rsid w:val="004F6DEA"/>
    <w:rsid w:val="004F6E4D"/>
    <w:rsid w:val="004F7A14"/>
    <w:rsid w:val="0050562A"/>
    <w:rsid w:val="00507E9F"/>
    <w:rsid w:val="00510929"/>
    <w:rsid w:val="00512474"/>
    <w:rsid w:val="005143BB"/>
    <w:rsid w:val="005151F0"/>
    <w:rsid w:val="00517DDF"/>
    <w:rsid w:val="005218F7"/>
    <w:rsid w:val="00522CC2"/>
    <w:rsid w:val="0052356D"/>
    <w:rsid w:val="00530514"/>
    <w:rsid w:val="00531E22"/>
    <w:rsid w:val="005324B1"/>
    <w:rsid w:val="00533DB5"/>
    <w:rsid w:val="00537652"/>
    <w:rsid w:val="00552800"/>
    <w:rsid w:val="0055480B"/>
    <w:rsid w:val="00554D45"/>
    <w:rsid w:val="005554A3"/>
    <w:rsid w:val="00555EB7"/>
    <w:rsid w:val="005561CF"/>
    <w:rsid w:val="005601F1"/>
    <w:rsid w:val="00560F58"/>
    <w:rsid w:val="0056226B"/>
    <w:rsid w:val="00562710"/>
    <w:rsid w:val="00565AAF"/>
    <w:rsid w:val="00570832"/>
    <w:rsid w:val="0057217D"/>
    <w:rsid w:val="0058085E"/>
    <w:rsid w:val="00582AB8"/>
    <w:rsid w:val="0059161B"/>
    <w:rsid w:val="00592529"/>
    <w:rsid w:val="00597C4F"/>
    <w:rsid w:val="005A1D2B"/>
    <w:rsid w:val="005A278E"/>
    <w:rsid w:val="005A49AF"/>
    <w:rsid w:val="005A6820"/>
    <w:rsid w:val="005B464A"/>
    <w:rsid w:val="005B609B"/>
    <w:rsid w:val="005B715B"/>
    <w:rsid w:val="005B723F"/>
    <w:rsid w:val="005C2C89"/>
    <w:rsid w:val="005C7644"/>
    <w:rsid w:val="005D0911"/>
    <w:rsid w:val="005E22E8"/>
    <w:rsid w:val="005E5D58"/>
    <w:rsid w:val="005F2329"/>
    <w:rsid w:val="005F25F9"/>
    <w:rsid w:val="005F5B67"/>
    <w:rsid w:val="00606123"/>
    <w:rsid w:val="00614004"/>
    <w:rsid w:val="00617BBE"/>
    <w:rsid w:val="00621D75"/>
    <w:rsid w:val="0062304C"/>
    <w:rsid w:val="0063026B"/>
    <w:rsid w:val="006344E7"/>
    <w:rsid w:val="00635B1B"/>
    <w:rsid w:val="00636C97"/>
    <w:rsid w:val="00636D6B"/>
    <w:rsid w:val="006413C1"/>
    <w:rsid w:val="006424CD"/>
    <w:rsid w:val="00643039"/>
    <w:rsid w:val="006444A3"/>
    <w:rsid w:val="00646197"/>
    <w:rsid w:val="006461D7"/>
    <w:rsid w:val="006500B6"/>
    <w:rsid w:val="0065122A"/>
    <w:rsid w:val="00652BD5"/>
    <w:rsid w:val="00654E21"/>
    <w:rsid w:val="00655C47"/>
    <w:rsid w:val="00655F42"/>
    <w:rsid w:val="006611E3"/>
    <w:rsid w:val="00662242"/>
    <w:rsid w:val="00670078"/>
    <w:rsid w:val="00674501"/>
    <w:rsid w:val="006748B9"/>
    <w:rsid w:val="00676A3D"/>
    <w:rsid w:val="00677BF5"/>
    <w:rsid w:val="00680636"/>
    <w:rsid w:val="00684ABD"/>
    <w:rsid w:val="00685240"/>
    <w:rsid w:val="006859B1"/>
    <w:rsid w:val="00686B32"/>
    <w:rsid w:val="006878C3"/>
    <w:rsid w:val="0069196C"/>
    <w:rsid w:val="006A27D9"/>
    <w:rsid w:val="006A404E"/>
    <w:rsid w:val="006A4EB5"/>
    <w:rsid w:val="006A5D56"/>
    <w:rsid w:val="006A63B2"/>
    <w:rsid w:val="006A74F6"/>
    <w:rsid w:val="006B5C43"/>
    <w:rsid w:val="006B7962"/>
    <w:rsid w:val="006C5AAE"/>
    <w:rsid w:val="006C7349"/>
    <w:rsid w:val="006C7A41"/>
    <w:rsid w:val="006D17ED"/>
    <w:rsid w:val="006D5C1A"/>
    <w:rsid w:val="006D7990"/>
    <w:rsid w:val="006E1625"/>
    <w:rsid w:val="006E177A"/>
    <w:rsid w:val="006E29A5"/>
    <w:rsid w:val="006E3BBA"/>
    <w:rsid w:val="006E4A55"/>
    <w:rsid w:val="006E5160"/>
    <w:rsid w:val="006E641A"/>
    <w:rsid w:val="006E6D28"/>
    <w:rsid w:val="00700E14"/>
    <w:rsid w:val="00704298"/>
    <w:rsid w:val="00704A3E"/>
    <w:rsid w:val="00710658"/>
    <w:rsid w:val="00711586"/>
    <w:rsid w:val="007118E0"/>
    <w:rsid w:val="00712178"/>
    <w:rsid w:val="007125CC"/>
    <w:rsid w:val="00712AD7"/>
    <w:rsid w:val="00714162"/>
    <w:rsid w:val="00716EFA"/>
    <w:rsid w:val="007268DB"/>
    <w:rsid w:val="00727013"/>
    <w:rsid w:val="007300B5"/>
    <w:rsid w:val="007318FD"/>
    <w:rsid w:val="0073350E"/>
    <w:rsid w:val="0073374E"/>
    <w:rsid w:val="00733C70"/>
    <w:rsid w:val="007371ED"/>
    <w:rsid w:val="00741DE2"/>
    <w:rsid w:val="0074222F"/>
    <w:rsid w:val="00742DEC"/>
    <w:rsid w:val="0074500F"/>
    <w:rsid w:val="0074516D"/>
    <w:rsid w:val="007523A0"/>
    <w:rsid w:val="0075253B"/>
    <w:rsid w:val="0075263A"/>
    <w:rsid w:val="00753813"/>
    <w:rsid w:val="00754E74"/>
    <w:rsid w:val="00757637"/>
    <w:rsid w:val="007628D2"/>
    <w:rsid w:val="0076557A"/>
    <w:rsid w:val="0077069E"/>
    <w:rsid w:val="00770CB9"/>
    <w:rsid w:val="007712A1"/>
    <w:rsid w:val="007734BB"/>
    <w:rsid w:val="00773AEC"/>
    <w:rsid w:val="0078049A"/>
    <w:rsid w:val="00781129"/>
    <w:rsid w:val="00782244"/>
    <w:rsid w:val="00784AEC"/>
    <w:rsid w:val="00786BEE"/>
    <w:rsid w:val="0079522C"/>
    <w:rsid w:val="007A0199"/>
    <w:rsid w:val="007A1174"/>
    <w:rsid w:val="007A51FF"/>
    <w:rsid w:val="007A592A"/>
    <w:rsid w:val="007A6561"/>
    <w:rsid w:val="007B0187"/>
    <w:rsid w:val="007B4ADA"/>
    <w:rsid w:val="007C1410"/>
    <w:rsid w:val="007C44B8"/>
    <w:rsid w:val="007C51E8"/>
    <w:rsid w:val="007C68EC"/>
    <w:rsid w:val="007D2470"/>
    <w:rsid w:val="007D52B1"/>
    <w:rsid w:val="007D5486"/>
    <w:rsid w:val="007D6AFD"/>
    <w:rsid w:val="007D79B4"/>
    <w:rsid w:val="007E1DF4"/>
    <w:rsid w:val="007E311F"/>
    <w:rsid w:val="007E3CA9"/>
    <w:rsid w:val="007E648F"/>
    <w:rsid w:val="007F0D88"/>
    <w:rsid w:val="007F0DE3"/>
    <w:rsid w:val="007F3A8F"/>
    <w:rsid w:val="007F5D46"/>
    <w:rsid w:val="007F6458"/>
    <w:rsid w:val="00805411"/>
    <w:rsid w:val="00805A46"/>
    <w:rsid w:val="00806273"/>
    <w:rsid w:val="00810A95"/>
    <w:rsid w:val="00816109"/>
    <w:rsid w:val="008170B2"/>
    <w:rsid w:val="008217F5"/>
    <w:rsid w:val="00822C85"/>
    <w:rsid w:val="00823F2E"/>
    <w:rsid w:val="00824C31"/>
    <w:rsid w:val="00825171"/>
    <w:rsid w:val="008265E2"/>
    <w:rsid w:val="00827D20"/>
    <w:rsid w:val="0083146C"/>
    <w:rsid w:val="00831663"/>
    <w:rsid w:val="00832B1B"/>
    <w:rsid w:val="008403D4"/>
    <w:rsid w:val="008413C4"/>
    <w:rsid w:val="00842F3E"/>
    <w:rsid w:val="0084321A"/>
    <w:rsid w:val="00843798"/>
    <w:rsid w:val="0085108C"/>
    <w:rsid w:val="008513BB"/>
    <w:rsid w:val="00855801"/>
    <w:rsid w:val="00860250"/>
    <w:rsid w:val="0086036A"/>
    <w:rsid w:val="00862604"/>
    <w:rsid w:val="008638A5"/>
    <w:rsid w:val="00863A5E"/>
    <w:rsid w:val="0086569F"/>
    <w:rsid w:val="008666BF"/>
    <w:rsid w:val="00870DC3"/>
    <w:rsid w:val="00873E21"/>
    <w:rsid w:val="00874A1F"/>
    <w:rsid w:val="0087707C"/>
    <w:rsid w:val="00882F43"/>
    <w:rsid w:val="00883C0A"/>
    <w:rsid w:val="00886737"/>
    <w:rsid w:val="00886C5B"/>
    <w:rsid w:val="0089031F"/>
    <w:rsid w:val="00893E6A"/>
    <w:rsid w:val="008963DB"/>
    <w:rsid w:val="008A2DDA"/>
    <w:rsid w:val="008A6055"/>
    <w:rsid w:val="008A7247"/>
    <w:rsid w:val="008B1D5C"/>
    <w:rsid w:val="008B4D80"/>
    <w:rsid w:val="008B5425"/>
    <w:rsid w:val="008B75EC"/>
    <w:rsid w:val="008C3ADF"/>
    <w:rsid w:val="008C5A52"/>
    <w:rsid w:val="008C5FE3"/>
    <w:rsid w:val="008C6488"/>
    <w:rsid w:val="008C7E05"/>
    <w:rsid w:val="008D1793"/>
    <w:rsid w:val="008D305E"/>
    <w:rsid w:val="008D410E"/>
    <w:rsid w:val="008D6464"/>
    <w:rsid w:val="008D7529"/>
    <w:rsid w:val="008D77D6"/>
    <w:rsid w:val="008E0F95"/>
    <w:rsid w:val="008E1D0F"/>
    <w:rsid w:val="008E2DC6"/>
    <w:rsid w:val="008E54C1"/>
    <w:rsid w:val="008E6CF6"/>
    <w:rsid w:val="008F309F"/>
    <w:rsid w:val="008F4CCE"/>
    <w:rsid w:val="0090139E"/>
    <w:rsid w:val="0090152F"/>
    <w:rsid w:val="00903165"/>
    <w:rsid w:val="00905762"/>
    <w:rsid w:val="00905B54"/>
    <w:rsid w:val="00906DB9"/>
    <w:rsid w:val="00907224"/>
    <w:rsid w:val="00925742"/>
    <w:rsid w:val="00930519"/>
    <w:rsid w:val="009327DB"/>
    <w:rsid w:val="00933CD1"/>
    <w:rsid w:val="009345AC"/>
    <w:rsid w:val="00934DEB"/>
    <w:rsid w:val="009357BE"/>
    <w:rsid w:val="009378A7"/>
    <w:rsid w:val="00937CC3"/>
    <w:rsid w:val="00940364"/>
    <w:rsid w:val="00943332"/>
    <w:rsid w:val="009441FF"/>
    <w:rsid w:val="009446EC"/>
    <w:rsid w:val="009450D2"/>
    <w:rsid w:val="0095084A"/>
    <w:rsid w:val="0095197A"/>
    <w:rsid w:val="00962A36"/>
    <w:rsid w:val="00964ACA"/>
    <w:rsid w:val="00965EF7"/>
    <w:rsid w:val="00971178"/>
    <w:rsid w:val="009735FA"/>
    <w:rsid w:val="00975133"/>
    <w:rsid w:val="00975BB8"/>
    <w:rsid w:val="009802AC"/>
    <w:rsid w:val="0099021A"/>
    <w:rsid w:val="00995FFC"/>
    <w:rsid w:val="009974AE"/>
    <w:rsid w:val="00997A22"/>
    <w:rsid w:val="009A1BF9"/>
    <w:rsid w:val="009A32A8"/>
    <w:rsid w:val="009A3AF0"/>
    <w:rsid w:val="009A41EC"/>
    <w:rsid w:val="009A5760"/>
    <w:rsid w:val="009A799E"/>
    <w:rsid w:val="009B233A"/>
    <w:rsid w:val="009B2545"/>
    <w:rsid w:val="009B6EF3"/>
    <w:rsid w:val="009C0116"/>
    <w:rsid w:val="009C37D2"/>
    <w:rsid w:val="009C3D53"/>
    <w:rsid w:val="009C4A17"/>
    <w:rsid w:val="009C5095"/>
    <w:rsid w:val="009C6BD8"/>
    <w:rsid w:val="009C6E59"/>
    <w:rsid w:val="009D10F5"/>
    <w:rsid w:val="009D1961"/>
    <w:rsid w:val="009E1FCE"/>
    <w:rsid w:val="009E3B14"/>
    <w:rsid w:val="009E4CC4"/>
    <w:rsid w:val="009F1741"/>
    <w:rsid w:val="009F7BE1"/>
    <w:rsid w:val="00A00DC5"/>
    <w:rsid w:val="00A01E96"/>
    <w:rsid w:val="00A024D8"/>
    <w:rsid w:val="00A07B3E"/>
    <w:rsid w:val="00A10D5C"/>
    <w:rsid w:val="00A12333"/>
    <w:rsid w:val="00A12A18"/>
    <w:rsid w:val="00A20A7D"/>
    <w:rsid w:val="00A319B9"/>
    <w:rsid w:val="00A31BBF"/>
    <w:rsid w:val="00A333AF"/>
    <w:rsid w:val="00A34923"/>
    <w:rsid w:val="00A37390"/>
    <w:rsid w:val="00A414EC"/>
    <w:rsid w:val="00A44243"/>
    <w:rsid w:val="00A503C4"/>
    <w:rsid w:val="00A522D1"/>
    <w:rsid w:val="00A5255F"/>
    <w:rsid w:val="00A54E32"/>
    <w:rsid w:val="00A5693B"/>
    <w:rsid w:val="00A56CFF"/>
    <w:rsid w:val="00A57263"/>
    <w:rsid w:val="00A60C56"/>
    <w:rsid w:val="00A613AB"/>
    <w:rsid w:val="00A6541D"/>
    <w:rsid w:val="00A65531"/>
    <w:rsid w:val="00A657FC"/>
    <w:rsid w:val="00A67220"/>
    <w:rsid w:val="00A67C82"/>
    <w:rsid w:val="00A67FE9"/>
    <w:rsid w:val="00A73558"/>
    <w:rsid w:val="00A7693A"/>
    <w:rsid w:val="00A81102"/>
    <w:rsid w:val="00A84BFC"/>
    <w:rsid w:val="00A8578F"/>
    <w:rsid w:val="00A85A79"/>
    <w:rsid w:val="00A86169"/>
    <w:rsid w:val="00A8785B"/>
    <w:rsid w:val="00A90C85"/>
    <w:rsid w:val="00A961A6"/>
    <w:rsid w:val="00A9709A"/>
    <w:rsid w:val="00A9765B"/>
    <w:rsid w:val="00AA0CEE"/>
    <w:rsid w:val="00AA1724"/>
    <w:rsid w:val="00AA6FCC"/>
    <w:rsid w:val="00AB0E2B"/>
    <w:rsid w:val="00AB5A03"/>
    <w:rsid w:val="00AB633C"/>
    <w:rsid w:val="00AB6C8F"/>
    <w:rsid w:val="00AD0662"/>
    <w:rsid w:val="00AD2A29"/>
    <w:rsid w:val="00AD4F28"/>
    <w:rsid w:val="00AD609A"/>
    <w:rsid w:val="00AD6215"/>
    <w:rsid w:val="00AE1406"/>
    <w:rsid w:val="00AE2590"/>
    <w:rsid w:val="00AE2860"/>
    <w:rsid w:val="00AE3077"/>
    <w:rsid w:val="00AE6276"/>
    <w:rsid w:val="00AF005C"/>
    <w:rsid w:val="00AF3BF7"/>
    <w:rsid w:val="00B10991"/>
    <w:rsid w:val="00B119AB"/>
    <w:rsid w:val="00B119F2"/>
    <w:rsid w:val="00B12760"/>
    <w:rsid w:val="00B155F3"/>
    <w:rsid w:val="00B1707F"/>
    <w:rsid w:val="00B17BC3"/>
    <w:rsid w:val="00B20888"/>
    <w:rsid w:val="00B2391B"/>
    <w:rsid w:val="00B246DB"/>
    <w:rsid w:val="00B2600C"/>
    <w:rsid w:val="00B266C0"/>
    <w:rsid w:val="00B324E9"/>
    <w:rsid w:val="00B374B6"/>
    <w:rsid w:val="00B37566"/>
    <w:rsid w:val="00B40D06"/>
    <w:rsid w:val="00B44CE5"/>
    <w:rsid w:val="00B460A4"/>
    <w:rsid w:val="00B501CC"/>
    <w:rsid w:val="00B511B8"/>
    <w:rsid w:val="00B511F3"/>
    <w:rsid w:val="00B5131C"/>
    <w:rsid w:val="00B52FB2"/>
    <w:rsid w:val="00B53D32"/>
    <w:rsid w:val="00B54C4A"/>
    <w:rsid w:val="00B55127"/>
    <w:rsid w:val="00B6198D"/>
    <w:rsid w:val="00B62B64"/>
    <w:rsid w:val="00B63CE2"/>
    <w:rsid w:val="00B65BFD"/>
    <w:rsid w:val="00B66A30"/>
    <w:rsid w:val="00B66DAA"/>
    <w:rsid w:val="00B71067"/>
    <w:rsid w:val="00B7451F"/>
    <w:rsid w:val="00B7495C"/>
    <w:rsid w:val="00B7641A"/>
    <w:rsid w:val="00B76A09"/>
    <w:rsid w:val="00B77C83"/>
    <w:rsid w:val="00B77D1E"/>
    <w:rsid w:val="00B80D12"/>
    <w:rsid w:val="00B852AE"/>
    <w:rsid w:val="00B90493"/>
    <w:rsid w:val="00B91B97"/>
    <w:rsid w:val="00B960EE"/>
    <w:rsid w:val="00BA2DFC"/>
    <w:rsid w:val="00BA475C"/>
    <w:rsid w:val="00BA5925"/>
    <w:rsid w:val="00BA6022"/>
    <w:rsid w:val="00BA7771"/>
    <w:rsid w:val="00BB0E0E"/>
    <w:rsid w:val="00BB128B"/>
    <w:rsid w:val="00BB1697"/>
    <w:rsid w:val="00BB16FB"/>
    <w:rsid w:val="00BB2D4E"/>
    <w:rsid w:val="00BB3896"/>
    <w:rsid w:val="00BC1782"/>
    <w:rsid w:val="00BC249D"/>
    <w:rsid w:val="00BC3639"/>
    <w:rsid w:val="00BD2421"/>
    <w:rsid w:val="00BE19DA"/>
    <w:rsid w:val="00BE1B57"/>
    <w:rsid w:val="00BE5BA0"/>
    <w:rsid w:val="00BE6FB5"/>
    <w:rsid w:val="00BF66CB"/>
    <w:rsid w:val="00C07325"/>
    <w:rsid w:val="00C12616"/>
    <w:rsid w:val="00C12B4D"/>
    <w:rsid w:val="00C12B56"/>
    <w:rsid w:val="00C14A51"/>
    <w:rsid w:val="00C20F04"/>
    <w:rsid w:val="00C224AE"/>
    <w:rsid w:val="00C22FA6"/>
    <w:rsid w:val="00C26C56"/>
    <w:rsid w:val="00C300C6"/>
    <w:rsid w:val="00C3101D"/>
    <w:rsid w:val="00C32E12"/>
    <w:rsid w:val="00C376C4"/>
    <w:rsid w:val="00C41D38"/>
    <w:rsid w:val="00C426AB"/>
    <w:rsid w:val="00C439B4"/>
    <w:rsid w:val="00C4478F"/>
    <w:rsid w:val="00C44F9F"/>
    <w:rsid w:val="00C47763"/>
    <w:rsid w:val="00C47E8C"/>
    <w:rsid w:val="00C5390B"/>
    <w:rsid w:val="00C546EA"/>
    <w:rsid w:val="00C54A27"/>
    <w:rsid w:val="00C60BF7"/>
    <w:rsid w:val="00C60CF2"/>
    <w:rsid w:val="00C62D36"/>
    <w:rsid w:val="00C6643D"/>
    <w:rsid w:val="00C70ECD"/>
    <w:rsid w:val="00C74596"/>
    <w:rsid w:val="00C7791E"/>
    <w:rsid w:val="00C81A26"/>
    <w:rsid w:val="00C829F0"/>
    <w:rsid w:val="00C83274"/>
    <w:rsid w:val="00C8345E"/>
    <w:rsid w:val="00C848F2"/>
    <w:rsid w:val="00C8562C"/>
    <w:rsid w:val="00C93FD7"/>
    <w:rsid w:val="00C95C8A"/>
    <w:rsid w:val="00CA15E4"/>
    <w:rsid w:val="00CA6639"/>
    <w:rsid w:val="00CA6B3E"/>
    <w:rsid w:val="00CB12F5"/>
    <w:rsid w:val="00CB1A4B"/>
    <w:rsid w:val="00CB2595"/>
    <w:rsid w:val="00CB2B80"/>
    <w:rsid w:val="00CC2846"/>
    <w:rsid w:val="00CE154D"/>
    <w:rsid w:val="00CF43BE"/>
    <w:rsid w:val="00CF5154"/>
    <w:rsid w:val="00CF5AC3"/>
    <w:rsid w:val="00CF7B3E"/>
    <w:rsid w:val="00D06617"/>
    <w:rsid w:val="00D06E7D"/>
    <w:rsid w:val="00D14C58"/>
    <w:rsid w:val="00D1596C"/>
    <w:rsid w:val="00D162C7"/>
    <w:rsid w:val="00D17502"/>
    <w:rsid w:val="00D17D28"/>
    <w:rsid w:val="00D21063"/>
    <w:rsid w:val="00D22909"/>
    <w:rsid w:val="00D23EF9"/>
    <w:rsid w:val="00D31246"/>
    <w:rsid w:val="00D31466"/>
    <w:rsid w:val="00D35A95"/>
    <w:rsid w:val="00D36F26"/>
    <w:rsid w:val="00D37554"/>
    <w:rsid w:val="00D44CCB"/>
    <w:rsid w:val="00D45337"/>
    <w:rsid w:val="00D46ED4"/>
    <w:rsid w:val="00D5677F"/>
    <w:rsid w:val="00D610B9"/>
    <w:rsid w:val="00D731D9"/>
    <w:rsid w:val="00D742ED"/>
    <w:rsid w:val="00D806DF"/>
    <w:rsid w:val="00D807A4"/>
    <w:rsid w:val="00D81120"/>
    <w:rsid w:val="00D82505"/>
    <w:rsid w:val="00D977D0"/>
    <w:rsid w:val="00DA2FFD"/>
    <w:rsid w:val="00DA48FC"/>
    <w:rsid w:val="00DB26C3"/>
    <w:rsid w:val="00DB43BF"/>
    <w:rsid w:val="00DB606C"/>
    <w:rsid w:val="00DB6AE2"/>
    <w:rsid w:val="00DC0292"/>
    <w:rsid w:val="00DC26BC"/>
    <w:rsid w:val="00DC71C7"/>
    <w:rsid w:val="00DD041D"/>
    <w:rsid w:val="00DD19A4"/>
    <w:rsid w:val="00DD50AD"/>
    <w:rsid w:val="00DD6E18"/>
    <w:rsid w:val="00DD6F48"/>
    <w:rsid w:val="00DE0084"/>
    <w:rsid w:val="00DE1736"/>
    <w:rsid w:val="00DE29DA"/>
    <w:rsid w:val="00DE6731"/>
    <w:rsid w:val="00DF7A95"/>
    <w:rsid w:val="00E019FB"/>
    <w:rsid w:val="00E0392E"/>
    <w:rsid w:val="00E04C0C"/>
    <w:rsid w:val="00E1075D"/>
    <w:rsid w:val="00E13411"/>
    <w:rsid w:val="00E1353D"/>
    <w:rsid w:val="00E14801"/>
    <w:rsid w:val="00E201C6"/>
    <w:rsid w:val="00E2195F"/>
    <w:rsid w:val="00E21A23"/>
    <w:rsid w:val="00E233F1"/>
    <w:rsid w:val="00E259EF"/>
    <w:rsid w:val="00E309E3"/>
    <w:rsid w:val="00E30A03"/>
    <w:rsid w:val="00E30EDE"/>
    <w:rsid w:val="00E3164B"/>
    <w:rsid w:val="00E3215F"/>
    <w:rsid w:val="00E35464"/>
    <w:rsid w:val="00E37D8D"/>
    <w:rsid w:val="00E45B14"/>
    <w:rsid w:val="00E46413"/>
    <w:rsid w:val="00E4757E"/>
    <w:rsid w:val="00E500EA"/>
    <w:rsid w:val="00E51134"/>
    <w:rsid w:val="00E52B39"/>
    <w:rsid w:val="00E543C9"/>
    <w:rsid w:val="00E54594"/>
    <w:rsid w:val="00E56711"/>
    <w:rsid w:val="00E601BC"/>
    <w:rsid w:val="00E667F8"/>
    <w:rsid w:val="00E6692B"/>
    <w:rsid w:val="00E67F3F"/>
    <w:rsid w:val="00E734AC"/>
    <w:rsid w:val="00E757ED"/>
    <w:rsid w:val="00E75DA8"/>
    <w:rsid w:val="00E80833"/>
    <w:rsid w:val="00E81E26"/>
    <w:rsid w:val="00E858EC"/>
    <w:rsid w:val="00E8776E"/>
    <w:rsid w:val="00E90FA6"/>
    <w:rsid w:val="00E9191C"/>
    <w:rsid w:val="00E91D29"/>
    <w:rsid w:val="00E93F71"/>
    <w:rsid w:val="00E9555A"/>
    <w:rsid w:val="00E95621"/>
    <w:rsid w:val="00E95B81"/>
    <w:rsid w:val="00E95E7D"/>
    <w:rsid w:val="00E96A18"/>
    <w:rsid w:val="00E97007"/>
    <w:rsid w:val="00EA0484"/>
    <w:rsid w:val="00EA489D"/>
    <w:rsid w:val="00EA6179"/>
    <w:rsid w:val="00EA6B9A"/>
    <w:rsid w:val="00EA7FA2"/>
    <w:rsid w:val="00EB32B6"/>
    <w:rsid w:val="00EB60E1"/>
    <w:rsid w:val="00EC5470"/>
    <w:rsid w:val="00EC7251"/>
    <w:rsid w:val="00ED5EB8"/>
    <w:rsid w:val="00ED7BDF"/>
    <w:rsid w:val="00EE46C5"/>
    <w:rsid w:val="00EE515B"/>
    <w:rsid w:val="00EE6BE4"/>
    <w:rsid w:val="00EF0A6D"/>
    <w:rsid w:val="00EF20F0"/>
    <w:rsid w:val="00EF537F"/>
    <w:rsid w:val="00EF5D19"/>
    <w:rsid w:val="00EF6D79"/>
    <w:rsid w:val="00EF74A0"/>
    <w:rsid w:val="00F051CA"/>
    <w:rsid w:val="00F12271"/>
    <w:rsid w:val="00F13940"/>
    <w:rsid w:val="00F14A22"/>
    <w:rsid w:val="00F20709"/>
    <w:rsid w:val="00F20DD0"/>
    <w:rsid w:val="00F24045"/>
    <w:rsid w:val="00F257E8"/>
    <w:rsid w:val="00F305F5"/>
    <w:rsid w:val="00F31908"/>
    <w:rsid w:val="00F32B96"/>
    <w:rsid w:val="00F40A60"/>
    <w:rsid w:val="00F425A0"/>
    <w:rsid w:val="00F4283D"/>
    <w:rsid w:val="00F4371A"/>
    <w:rsid w:val="00F53FC7"/>
    <w:rsid w:val="00F542BC"/>
    <w:rsid w:val="00F549AE"/>
    <w:rsid w:val="00F5541D"/>
    <w:rsid w:val="00F56414"/>
    <w:rsid w:val="00F62E51"/>
    <w:rsid w:val="00F679B0"/>
    <w:rsid w:val="00F72B03"/>
    <w:rsid w:val="00F73914"/>
    <w:rsid w:val="00F76D0E"/>
    <w:rsid w:val="00F80766"/>
    <w:rsid w:val="00F8182E"/>
    <w:rsid w:val="00F81EE6"/>
    <w:rsid w:val="00F85FCE"/>
    <w:rsid w:val="00F8633B"/>
    <w:rsid w:val="00F961AA"/>
    <w:rsid w:val="00F97CD8"/>
    <w:rsid w:val="00FA201D"/>
    <w:rsid w:val="00FA295E"/>
    <w:rsid w:val="00FA490E"/>
    <w:rsid w:val="00FA558F"/>
    <w:rsid w:val="00FA5C4B"/>
    <w:rsid w:val="00FA7950"/>
    <w:rsid w:val="00FB28BC"/>
    <w:rsid w:val="00FB6A87"/>
    <w:rsid w:val="00FC323A"/>
    <w:rsid w:val="00FC5D0C"/>
    <w:rsid w:val="00FC61AF"/>
    <w:rsid w:val="00FC6E36"/>
    <w:rsid w:val="00FC7103"/>
    <w:rsid w:val="00FD1474"/>
    <w:rsid w:val="00FD5E65"/>
    <w:rsid w:val="00FE0150"/>
    <w:rsid w:val="00FE0E4E"/>
    <w:rsid w:val="00FE2262"/>
    <w:rsid w:val="00FE38BD"/>
    <w:rsid w:val="00FF060A"/>
    <w:rsid w:val="00FF1D10"/>
    <w:rsid w:val="00FF3126"/>
    <w:rsid w:val="00FF700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C3C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after="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27D2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20"/>
    <w:rPr>
      <w:rFonts w:ascii="Lucida Grande" w:hAnsi="Lucida Grande"/>
      <w:sz w:val="18"/>
      <w:szCs w:val="18"/>
    </w:rPr>
  </w:style>
  <w:style w:type="paragraph" w:styleId="Header">
    <w:name w:val="header"/>
    <w:basedOn w:val="Normal"/>
    <w:link w:val="HeaderChar"/>
    <w:uiPriority w:val="99"/>
    <w:unhideWhenUsed/>
    <w:rsid w:val="006500B6"/>
    <w:pPr>
      <w:tabs>
        <w:tab w:val="center" w:pos="4320"/>
        <w:tab w:val="right" w:pos="8640"/>
      </w:tabs>
      <w:spacing w:line="240" w:lineRule="auto"/>
    </w:pPr>
  </w:style>
  <w:style w:type="character" w:customStyle="1" w:styleId="HeaderChar">
    <w:name w:val="Header Char"/>
    <w:basedOn w:val="DefaultParagraphFont"/>
    <w:link w:val="Header"/>
    <w:uiPriority w:val="99"/>
    <w:rsid w:val="006500B6"/>
  </w:style>
  <w:style w:type="paragraph" w:styleId="Footer">
    <w:name w:val="footer"/>
    <w:basedOn w:val="Normal"/>
    <w:link w:val="FooterChar"/>
    <w:uiPriority w:val="99"/>
    <w:unhideWhenUsed/>
    <w:rsid w:val="006500B6"/>
    <w:pPr>
      <w:tabs>
        <w:tab w:val="center" w:pos="4320"/>
        <w:tab w:val="right" w:pos="8640"/>
      </w:tabs>
      <w:spacing w:line="240" w:lineRule="auto"/>
    </w:pPr>
  </w:style>
  <w:style w:type="character" w:customStyle="1" w:styleId="FooterChar">
    <w:name w:val="Footer Char"/>
    <w:basedOn w:val="DefaultParagraphFont"/>
    <w:link w:val="Footer"/>
    <w:uiPriority w:val="99"/>
    <w:rsid w:val="006500B6"/>
  </w:style>
  <w:style w:type="paragraph" w:styleId="Revision">
    <w:name w:val="Revision"/>
    <w:hidden/>
    <w:uiPriority w:val="99"/>
    <w:semiHidden/>
    <w:rsid w:val="0084321A"/>
    <w:pPr>
      <w:widowControl/>
      <w:spacing w:line="240" w:lineRule="auto"/>
      <w:contextualSpacing w:val="0"/>
      <w:jc w:val="left"/>
    </w:pPr>
  </w:style>
  <w:style w:type="paragraph" w:styleId="DocumentMap">
    <w:name w:val="Document Map"/>
    <w:basedOn w:val="Normal"/>
    <w:link w:val="DocumentMapChar"/>
    <w:uiPriority w:val="99"/>
    <w:semiHidden/>
    <w:unhideWhenUsed/>
    <w:rsid w:val="0084321A"/>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4321A"/>
    <w:rPr>
      <w:rFonts w:ascii="Lucida Grande" w:hAnsi="Lucida Grande" w:cs="Lucida Grande"/>
      <w:sz w:val="24"/>
      <w:szCs w:val="24"/>
    </w:rPr>
  </w:style>
  <w:style w:type="character" w:customStyle="1" w:styleId="SubtitleChar">
    <w:name w:val="Subtitle Char"/>
    <w:basedOn w:val="DefaultParagraphFont"/>
    <w:link w:val="Subtitle"/>
    <w:rsid w:val="00B7495C"/>
    <w:rPr>
      <w:rFonts w:ascii="Trebuchet MS" w:eastAsia="Trebuchet MS" w:hAnsi="Trebuchet MS" w:cs="Trebuchet MS"/>
      <w:sz w:val="16"/>
    </w:rPr>
  </w:style>
  <w:style w:type="character" w:styleId="Emphasis">
    <w:name w:val="Emphasis"/>
    <w:basedOn w:val="DefaultParagraphFont"/>
    <w:uiPriority w:val="20"/>
    <w:qFormat/>
    <w:rsid w:val="00102E35"/>
    <w:rPr>
      <w:i/>
      <w:iCs/>
    </w:rPr>
  </w:style>
  <w:style w:type="character" w:styleId="Hyperlink">
    <w:name w:val="Hyperlink"/>
    <w:basedOn w:val="DefaultParagraphFont"/>
    <w:uiPriority w:val="99"/>
    <w:unhideWhenUsed/>
    <w:rsid w:val="00842F3E"/>
    <w:rPr>
      <w:color w:val="0000FF" w:themeColor="hyperlink"/>
      <w:u w:val="single"/>
    </w:rPr>
  </w:style>
  <w:style w:type="paragraph" w:styleId="ListParagraph">
    <w:name w:val="List Paragraph"/>
    <w:basedOn w:val="Normal"/>
    <w:uiPriority w:val="34"/>
    <w:qFormat/>
    <w:rsid w:val="00842F3E"/>
    <w:pPr>
      <w:ind w:left="720"/>
    </w:pPr>
  </w:style>
  <w:style w:type="character" w:styleId="FollowedHyperlink">
    <w:name w:val="FollowedHyperlink"/>
    <w:basedOn w:val="DefaultParagraphFont"/>
    <w:uiPriority w:val="99"/>
    <w:semiHidden/>
    <w:unhideWhenUsed/>
    <w:rsid w:val="00842F3E"/>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B057D"/>
    <w:rPr>
      <w:b/>
      <w:bCs/>
      <w:sz w:val="20"/>
      <w:szCs w:val="20"/>
    </w:rPr>
  </w:style>
  <w:style w:type="character" w:customStyle="1" w:styleId="CommentSubjectChar">
    <w:name w:val="Comment Subject Char"/>
    <w:basedOn w:val="CommentTextChar"/>
    <w:link w:val="CommentSubject"/>
    <w:uiPriority w:val="99"/>
    <w:semiHidden/>
    <w:rsid w:val="003B057D"/>
    <w:rPr>
      <w:b/>
      <w:bCs/>
      <w:sz w:val="24"/>
      <w:szCs w:val="24"/>
    </w:rPr>
  </w:style>
  <w:style w:type="table" w:styleId="TableGrid">
    <w:name w:val="Table Grid"/>
    <w:basedOn w:val="TableNormal"/>
    <w:uiPriority w:val="59"/>
    <w:rsid w:val="00186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6A0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6A0A"/>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Accent1">
    <w:name w:val="Medium Shading 1 Accent 1"/>
    <w:basedOn w:val="TableNormal"/>
    <w:uiPriority w:val="63"/>
    <w:rsid w:val="0055480B"/>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4368526">
      <w:bodyDiv w:val="1"/>
      <w:marLeft w:val="0"/>
      <w:marRight w:val="0"/>
      <w:marTop w:val="0"/>
      <w:marBottom w:val="0"/>
      <w:divBdr>
        <w:top w:val="none" w:sz="0" w:space="0" w:color="auto"/>
        <w:left w:val="none" w:sz="0" w:space="0" w:color="auto"/>
        <w:bottom w:val="none" w:sz="0" w:space="0" w:color="auto"/>
        <w:right w:val="none" w:sz="0" w:space="0" w:color="auto"/>
      </w:divBdr>
    </w:div>
    <w:div w:id="628979755">
      <w:bodyDiv w:val="1"/>
      <w:marLeft w:val="0"/>
      <w:marRight w:val="0"/>
      <w:marTop w:val="0"/>
      <w:marBottom w:val="0"/>
      <w:divBdr>
        <w:top w:val="none" w:sz="0" w:space="0" w:color="auto"/>
        <w:left w:val="none" w:sz="0" w:space="0" w:color="auto"/>
        <w:bottom w:val="none" w:sz="0" w:space="0" w:color="auto"/>
        <w:right w:val="none" w:sz="0" w:space="0" w:color="auto"/>
      </w:divBdr>
    </w:div>
    <w:div w:id="1013651115">
      <w:bodyDiv w:val="1"/>
      <w:marLeft w:val="0"/>
      <w:marRight w:val="0"/>
      <w:marTop w:val="0"/>
      <w:marBottom w:val="0"/>
      <w:divBdr>
        <w:top w:val="none" w:sz="0" w:space="0" w:color="auto"/>
        <w:left w:val="none" w:sz="0" w:space="0" w:color="auto"/>
        <w:bottom w:val="none" w:sz="0" w:space="0" w:color="auto"/>
        <w:right w:val="none" w:sz="0" w:space="0" w:color="auto"/>
      </w:divBdr>
    </w:div>
    <w:div w:id="1206405192">
      <w:bodyDiv w:val="1"/>
      <w:marLeft w:val="0"/>
      <w:marRight w:val="0"/>
      <w:marTop w:val="0"/>
      <w:marBottom w:val="0"/>
      <w:divBdr>
        <w:top w:val="none" w:sz="0" w:space="0" w:color="auto"/>
        <w:left w:val="none" w:sz="0" w:space="0" w:color="auto"/>
        <w:bottom w:val="none" w:sz="0" w:space="0" w:color="auto"/>
        <w:right w:val="none" w:sz="0" w:space="0" w:color="auto"/>
      </w:divBdr>
    </w:div>
    <w:div w:id="1573855130">
      <w:bodyDiv w:val="1"/>
      <w:marLeft w:val="0"/>
      <w:marRight w:val="0"/>
      <w:marTop w:val="0"/>
      <w:marBottom w:val="0"/>
      <w:divBdr>
        <w:top w:val="none" w:sz="0" w:space="0" w:color="auto"/>
        <w:left w:val="none" w:sz="0" w:space="0" w:color="auto"/>
        <w:bottom w:val="none" w:sz="0" w:space="0" w:color="auto"/>
        <w:right w:val="none" w:sz="0" w:space="0" w:color="auto"/>
      </w:divBdr>
    </w:div>
    <w:div w:id="1601332370">
      <w:bodyDiv w:val="1"/>
      <w:marLeft w:val="0"/>
      <w:marRight w:val="0"/>
      <w:marTop w:val="0"/>
      <w:marBottom w:val="0"/>
      <w:divBdr>
        <w:top w:val="none" w:sz="0" w:space="0" w:color="auto"/>
        <w:left w:val="none" w:sz="0" w:space="0" w:color="auto"/>
        <w:bottom w:val="none" w:sz="0" w:space="0" w:color="auto"/>
        <w:right w:val="none" w:sz="0" w:space="0" w:color="auto"/>
      </w:divBdr>
    </w:div>
    <w:div w:id="2112163479">
      <w:bodyDiv w:val="1"/>
      <w:marLeft w:val="0"/>
      <w:marRight w:val="0"/>
      <w:marTop w:val="0"/>
      <w:marBottom w:val="0"/>
      <w:divBdr>
        <w:top w:val="none" w:sz="0" w:space="0" w:color="auto"/>
        <w:left w:val="none" w:sz="0" w:space="0" w:color="auto"/>
        <w:bottom w:val="none" w:sz="0" w:space="0" w:color="auto"/>
        <w:right w:val="none" w:sz="0" w:space="0" w:color="auto"/>
      </w:divBdr>
    </w:div>
    <w:div w:id="211636472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drive.google.com/file/d/0B02uVauBTUwhUHQzUURtUnZiMFk/view?usp=sharing" TargetMode="External"/><Relationship Id="rId21" Type="http://schemas.openxmlformats.org/officeDocument/2006/relationships/image" Target="media/image9.em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6.emf"/><Relationship Id="rId16" Type="http://schemas.openxmlformats.org/officeDocument/2006/relationships/image" Target="media/image5.emf"/><Relationship Id="rId17" Type="http://schemas.openxmlformats.org/officeDocument/2006/relationships/image" Target="media/image8.emf"/><Relationship Id="rId18" Type="http://schemas.openxmlformats.org/officeDocument/2006/relationships/image" Target="media/image7.emf"/><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1017</TotalTime>
  <Pages>26</Pages>
  <Words>37381</Words>
  <Characters>213077</Characters>
  <Application>Microsoft Macintosh Word</Application>
  <DocSecurity>0</DocSecurity>
  <Lines>1775</Lines>
  <Paragraphs>499</Paragraphs>
  <ScaleCrop>false</ScaleCrop>
  <Company/>
  <LinksUpToDate>false</LinksUpToDate>
  <CharactersWithSpaces>249959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CascadePaperDraft.docx</dc:title>
  <cp:lastModifiedBy>Jack Olney</cp:lastModifiedBy>
  <cp:revision>360</cp:revision>
  <cp:lastPrinted>2015-01-09T11:48:00Z</cp:lastPrinted>
  <dcterms:created xsi:type="dcterms:W3CDTF">2015-01-06T10:07:00Z</dcterms:created>
  <dcterms:modified xsi:type="dcterms:W3CDTF">2015-01-11T10:16:00Z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citations="97" publications="67"/&gt;&lt;/info&gt;PAPERS2_INFO_END</vt:lpwstr>
  </property>
</Properties>
</file>