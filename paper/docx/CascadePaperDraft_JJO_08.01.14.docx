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With pressure on donor governments and multilateral organisations to reduce HIV funding to recipient countries, the effectiveness of current HIV programmes is brought into question</w:t>
      </w:r>
      <w:commentRangeEnd w:id="3"/>
      <w:r>
        <w:rPr>
          <w:rStyle w:val="CommentReference"/>
        </w:rPr>
        <w:commentReference w:id="3"/>
      </w:r>
      <w:r w:rsidRPr="00DD19A4">
        <w:rPr>
          <w:lang w:val="en-US"/>
        </w:rPr>
        <w:t xml:space="preserve">. Evidence suggests that in many instances ART-programmes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ART-programme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 xml:space="preserve">HIV care in an ART-programme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ART-programmes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77777777" w:rsidR="00A86169" w:rsidRDefault="00A86169" w:rsidP="00A86169">
      <w:pPr>
        <w:pStyle w:val="Heading1"/>
        <w:contextualSpacing w:val="0"/>
      </w:pPr>
      <w:r>
        <w:lastRenderedPageBreak/>
        <w:t>Introduction (</w:t>
      </w:r>
      <w:r>
        <w:rPr>
          <w:i/>
        </w:rPr>
        <w:t>1000 words</w:t>
      </w:r>
      <w:r>
        <w:t>)</w:t>
      </w:r>
    </w:p>
    <w:p w14:paraId="01E41C0F" w14:textId="004DA4E3"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Africa{UNAIDS:2014ta}. With </w:t>
      </w:r>
      <w:r w:rsidR="00221079">
        <w:t>timely diagnosis</w:t>
      </w:r>
      <w:r>
        <w:t xml:space="preserve">, treatment can increase life-expectancy such that it approaches that of an HIV-negative individual{Nakagawa:2013cv}.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75253B">
        <w:instrText xml:space="preserve"> ADDIN PAPERS2_CITATIONS &lt;citation&gt;&lt;uuid&gt;8EE0D424-6A28-4935-90D5-A2A98C988CB5&lt;/uuid&gt;&lt;priority&gt;9&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75253B">
        <w:instrText xml:space="preserve"> ADDIN PAPERS2_CITATIONS &lt;citation&gt;&lt;uuid&gt;4033D795-5D62-4E33-8219-318D214CDAA8&lt;/uuid&gt;&lt;priority&gt;10&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3E2E7303" w14:textId="43E7DB42" w:rsidR="00A86169" w:rsidRDefault="00A86169" w:rsidP="00AA1340">
      <w:pPr>
        <w:pStyle w:val="normal0"/>
        <w:ind w:firstLine="720"/>
        <w:contextualSpacing w:val="0"/>
      </w:pPr>
      <w:r>
        <w:t>The reasons for continued health losses to HIV are numerous</w:t>
      </w:r>
      <w:r w:rsidR="009A3AF0">
        <w:t xml:space="preserve">. Firstly, </w:t>
      </w:r>
      <w:r w:rsidR="00C20F04">
        <w:t>the on-time identification of infected individuals</w:t>
      </w:r>
      <w:r w:rsidR="002432FB">
        <w:t xml:space="preserve"> in many resource-limited settings</w:t>
      </w:r>
      <w:r w:rsidR="00C20F04">
        <w:t xml:space="preserve"> is </w:t>
      </w:r>
      <w:r w:rsidR="00264446">
        <w:t>sparse</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xml:space="preserve">. Timely diagnosis is defined as alerting an individual to their serostatus prior to that individual </w:t>
      </w:r>
      <w:r w:rsidR="00264446">
        <w:t>becoming eligible for treatment;</w:t>
      </w:r>
      <w:r w:rsidR="00C20F04">
        <w:t xml:space="preserve"> </w:t>
      </w:r>
      <w:r w:rsidR="00264446">
        <w:t>y</w:t>
      </w:r>
      <w:r w:rsidR="00C20F04">
        <w:t xml:space="preserve">et, data from Uganda indicate that almost half of all infected individuals newly diagnosed were </w:t>
      </w:r>
      <w:r w:rsidR="00264446">
        <w:t xml:space="preserve">already </w:t>
      </w:r>
      <w:r w:rsidR="00C20F04">
        <w:t>eligible for treatment</w:t>
      </w:r>
      <w:r w:rsidR="008E50A3">
        <w:t>,</w:t>
      </w:r>
      <w:r w:rsidR="00C20F04">
        <w:t xml:space="preserve"> and </w:t>
      </w:r>
      <w:r w:rsidR="00B53D32">
        <w:t>therefore</w:t>
      </w:r>
      <w:r w:rsidR="00C20F04">
        <w:t xml:space="preserve"> detected late</w:t>
      </w:r>
      <w:r w:rsidR="00C20F04">
        <w:fldChar w:fldCharType="begin"/>
      </w:r>
      <w:r w:rsidR="0075253B">
        <w:instrText xml:space="preserve"> ADDIN PAPERS2_CITATIONS &lt;citation&gt;&lt;uuid&gt;8A3F9F95-135D-4A9B-95C6-AAF3217E88D7&lt;/uuid&gt;&lt;priority&gt;13&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with many studies reporting patients initiating ART with CD4 counts far lower than treatment guidelines recommend</w:t>
      </w:r>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,Lahuerta:2012hi, Lahuerta:2013tk,</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r w:rsidR="00B80D12">
        <w:t xml:space="preserve"> </w:t>
      </w:r>
      <w:r w:rsidR="00816109">
        <w:t xml:space="preserve">The </w:t>
      </w:r>
      <w:r w:rsidR="00A657FC">
        <w:t xml:space="preserve">major </w:t>
      </w:r>
      <w:r w:rsidR="00816109">
        <w:t>consequence</w:t>
      </w:r>
      <w:r w:rsidR="00BE19DA">
        <w:t xml:space="preserve"> of late ART initiation</w:t>
      </w:r>
      <w:r w:rsidR="00C8345E">
        <w:t>,</w:t>
      </w:r>
      <w:r w:rsidR="00A5693B">
        <w:t xml:space="preserve"> </w:t>
      </w:r>
      <w:r w:rsidR="00A657FC">
        <w:t>is an observed increase in HIV-related mortality, negatively correlating with CD4 count at the time of initiation</w:t>
      </w:r>
      <w:r w:rsidR="00A657FC">
        <w:fldChar w:fldCharType="begin"/>
      </w:r>
      <w:r w:rsidR="0075253B">
        <w:instrText xml:space="preserve"> ADDIN PAPERS2_CITATIONS &lt;citation&gt;&lt;uuid&gt;8BEE9FBC-84C1-4CE9-9F06-5DC91A1AB8AF&lt;/uuid&gt;&lt;priority&gt;5&lt;/priority&gt;&lt;publications&gt;&lt;publication&gt;&lt;uuid&gt;60B0F23E-6A0C-4E16-BCF2-2078293E2601&lt;/uuid&gt;&lt;volume&gt;10&lt;/volume&gt;&lt;accepted_date&gt;99201302281200000000222000&lt;/accepted_date&gt;&lt;doi&gt;10.1371/journal.pmed.1001418&lt;/doi&gt;&lt;startpage&gt;e1001418&lt;/startpage&gt;&lt;publication_date&gt;99201300001200000000200000&lt;/publication_date&gt;&lt;url&gt;http://eutils.ncbi.nlm.nih.gov/entrez/eutils/elink.fcgi?dbfrom=pubmed&amp;amp;id=23585736&amp;amp;retmode=ref&amp;amp;cmd=prlinks&lt;/url&gt;&lt;type&gt;400&lt;/type&gt;&lt;title&gt;Life expectancies of South African adults starting antiretroviral treatment: collaborative analysis of cohort studies.&lt;/title&gt;&lt;location&gt;&amp;lt;html&amp;gt;&amp;lt;head&amp;gt;&amp;lt;meta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Home&amp;lt;/a&amp;gt;&amp;lt;/div&amp;gt;&amp;lt;/body&amp;gt;&amp;lt;/html&amp;gt;&lt;/location&gt;&lt;submission_date&gt;99201208161200000000222000&lt;/submission_date&gt;&lt;number&gt;4&lt;/number&gt;&lt;institution&gt;Centre for Infectious Disease Epidemiology and Research, University of Cape Town, Cape Town, South Africa. Leigh.Johnson@uct.ac.za&lt;/institution&gt;&lt;subtype&gt;400&lt;/subtype&gt;&lt;bundle&gt;&lt;publication&gt;&lt;title&gt;PLoS Medicine&lt;/title&gt;&lt;type&gt;-100&lt;/type&gt;&lt;subtype&gt;-100&lt;/subtype&gt;&lt;uuid&gt;032F8D8E-8579-48D1-833A-A61EDCB35F0F&lt;/uuid&gt;&lt;/publication&gt;&lt;/bundle&gt;&lt;authors&gt;&lt;author&gt;&lt;firstName&gt;Leigh&lt;/firstName&gt;&lt;middleNames&gt;Francis&lt;/middleNames&gt;&lt;lastName&gt;Johnson&lt;/lastName&gt;&lt;/author&gt;&lt;author&gt;&lt;firstName&gt;Joel&lt;/firstName&gt;&lt;lastName&gt;Mossong&lt;/lastName&gt;&lt;/author&gt;&lt;author&gt;&lt;firstName&gt;Rob&lt;/firstName&gt;&lt;middleNames&gt;E&lt;/middleNames&gt;&lt;lastName&gt;Dorrington&lt;/lastName&gt;&lt;/author&gt;&lt;author&gt;&lt;firstName&gt;Michael&lt;/firstName&gt;&lt;lastName&gt;Schomaker&lt;/lastName&gt;&lt;/author&gt;&lt;author&gt;&lt;firstName&gt;Christopher&lt;/firstName&gt;&lt;middleNames&gt;J&lt;/middleNames&gt;&lt;lastName&gt;Hoffmann&lt;/lastName&gt;&lt;/author&gt;&lt;author&gt;&lt;firstName&gt;Olivia&lt;/firstName&gt;&lt;lastName&gt;Keiser&lt;/lastName&gt;&lt;/author&gt;&lt;author&gt;&lt;firstName&gt;Matthew&lt;/firstName&gt;&lt;middleNames&gt;P&lt;/middleNames&gt;&lt;lastName&gt;Fox&lt;/lastName&gt;&lt;/author&gt;&lt;author&gt;&lt;firstName&gt;Robin&lt;/firstName&gt;&lt;lastName&gt;Wood&lt;/lastName&gt;&lt;/author&gt;&lt;author&gt;&lt;firstName&gt;Hans&lt;/firstName&gt;&lt;lastName&gt;Prozesky&lt;/lastName&gt;&lt;/author&gt;&lt;author&gt;&lt;firstName&gt;Janet&lt;/firstName&gt;&lt;lastName&gt;Giddy&lt;/lastName&gt;&lt;/author&gt;&lt;author&gt;&lt;firstName&gt;Daniela&lt;/firstName&gt;&lt;middleNames&gt;Belen&lt;/middleNames&gt;&lt;lastName&gt;Garone&lt;/lastName&gt;&lt;/author&gt;&lt;author&gt;&lt;firstName&gt;Morna&lt;/firstName&gt;&lt;lastName&gt;Cornell&lt;/lastName&gt;&lt;/author&gt;&lt;author&gt;&lt;firstName&gt;Matthias&lt;/firstName&gt;&lt;lastName&gt;Egger&lt;/lastName&gt;&lt;/author&gt;&lt;author&gt;&lt;firstName&gt;Andrew&lt;/firstName&gt;&lt;middleNames&gt;M&lt;/middleNames&gt;&lt;lastName&gt;Boulle&lt;/lastName&gt;&lt;/author&gt;&lt;author&gt;&lt;lastName&gt;International Epidemiologic Databases to Evaluate AIDS Southern Africa Collaboration&lt;/lastName&gt;&lt;/author&gt;&lt;/authors&gt;&lt;/publication&gt;&lt;/publications&gt;&lt;cites&gt;&lt;/cites&gt;&lt;/citation&gt;</w:instrText>
      </w:r>
      <w:r w:rsidR="00A657FC">
        <w:fldChar w:fldCharType="separate"/>
      </w:r>
      <w:r w:rsidR="00A657FC">
        <w:rPr>
          <w:lang w:val="en-US"/>
        </w:rPr>
        <w:t>{Johnson:2013co}</w:t>
      </w:r>
      <w:r w:rsidR="00A657FC">
        <w:fldChar w:fldCharType="end"/>
      </w:r>
      <w:r w:rsidR="00CB12F5">
        <w:t xml:space="preserve">. </w:t>
      </w:r>
      <w:r w:rsidR="00C8345E">
        <w:t xml:space="preserve">Thus, from the viewpoint of the clinic, late treatment initiation is the major driver </w:t>
      </w:r>
      <w:r w:rsidR="0011085E">
        <w:t>behind</w:t>
      </w:r>
      <w:r w:rsidR="00C8345E">
        <w:t xml:space="preserve"> HIV-related mortality in ART programmes. </w:t>
      </w:r>
      <w:r w:rsidR="00CB12F5">
        <w:t>Current data now indicates that the hazard ratio of mortality for patients initiating ART with CD4 counts ≥200 vs. &lt;25 cells per μl is 0.21 (95% CI, 0.17 – 0.27)</w:t>
      </w:r>
      <w:r w:rsidR="00CB12F5">
        <w:fldChar w:fldCharType="begin"/>
      </w:r>
      <w:r w:rsidR="0075253B">
        <w:instrText xml:space="preserve"> ADDIN PAPERS2_CITATIONS &lt;citation&gt;&lt;uuid&gt;EAF022FD-6CE5-4454-9484-86AA1166FE4B&lt;/uuid&gt;&lt;priority&gt;4&lt;/priority&gt;&lt;publications&gt;&lt;publication&gt;&lt;uuid&gt;73705A89-5F19-4976-BCA1-48C5ECF6653D&lt;/uuid&gt;&lt;volume&gt;376&lt;/volume&gt;&lt;doi&gt;10.1016/S0140-6736(10)60666-6&lt;/doi&gt;&lt;startpage&gt;449&lt;/startpage&gt;&lt;publication_date&gt;99201008071200000000222000&lt;/publication_date&gt;&lt;url&gt;http://dx.doi.org/10.1016/S0140-6736(10)60666-6&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C&lt;/middleNames&gt;&lt;lastName&gt;Sterne&lt;/lastName&gt;&lt;/author&gt;&lt;author&gt;&lt;firstName&gt;Francois&lt;/firstName&gt;&lt;lastName&gt;Dabis&lt;/lastName&gt;&lt;/author&gt;&lt;author&gt;&lt;firstName&gt;Matthias&lt;/firstName&gt;&lt;lastName&gt;Egger&lt;/lastName&gt;&lt;/author&gt;&lt;author&gt;&lt;firstName&gt;for&lt;/firstName&gt;&lt;middleNames&gt;IeDEA Southern Africa and West&lt;/middleNames&gt;&lt;lastName&gt;Africa&lt;/lastName&gt;&lt;/author&gt;&lt;/authors&gt;&lt;/publication&gt;&lt;/publications&gt;&lt;cites&gt;&lt;/cites&gt;&lt;/citation&gt;</w:instrText>
      </w:r>
      <w:r w:rsidR="00CB12F5">
        <w:fldChar w:fldCharType="separate"/>
      </w:r>
      <w:r w:rsidR="00CB12F5">
        <w:rPr>
          <w:lang w:val="en-US"/>
        </w:rPr>
        <w:t>{May:2010ee}</w:t>
      </w:r>
      <w:r w:rsidR="00CB12F5">
        <w:fldChar w:fldCharType="end"/>
      </w:r>
      <w:r w:rsidR="00CB12F5">
        <w:t xml:space="preserve">. However, </w:t>
      </w:r>
      <w:r w:rsidR="00242D83">
        <w:t xml:space="preserve">mortality is likely to </w:t>
      </w:r>
      <w:r w:rsidR="00CB12F5">
        <w:t xml:space="preserve">be underestimated due to significant unreported </w:t>
      </w:r>
      <w:r w:rsidR="00242D83">
        <w:t xml:space="preserve">deaths </w:t>
      </w:r>
      <w:r w:rsidR="00CB12F5">
        <w:t>among patients lost to follow up</w:t>
      </w:r>
      <w:r w:rsidR="00242D83">
        <w:fldChar w:fldCharType="begin"/>
      </w:r>
      <w:r w:rsidR="0075253B">
        <w:instrText xml:space="preserve"> ADDIN PAPERS2_CITATIONS &lt;citation&gt;&lt;uuid&gt;315D3D71-5D06-4C36-91E9-2A2CF8119FEF&lt;/uuid&gt;&lt;priority&gt;1&lt;/priority&gt;&lt;publications&gt;&lt;publication&gt;&lt;uuid&gt;930717E1-56F6-4050-A82C-07B35706875C&lt;/uuid&gt;&lt;volume&gt;5&lt;/volume&gt;&lt;accepted_date&gt;99201009241200000000222000&lt;/accepted_date&gt;&lt;doi&gt;10.1371/journal.pone.0014149&lt;/doi&gt;&lt;startpage&gt;e14149&lt;/startpage&gt;&lt;publication_date&gt;99201000001200000000200000&lt;/publication_date&gt;&lt;url&gt;http://eutils.ncbi.nlm.nih.gov/entrez/eutils/elink.fcgi?dbfrom=pubmed&amp;amp;id=21152392&amp;amp;retmode=ref&amp;amp;cmd=prlinks&lt;/url&gt;&lt;type&gt;400&lt;/type&gt;&lt;title&gt;Adjusting mortality for loss to follow-up: analysis of five ART programmes in sub-Saharan Africa.&lt;/title&gt;&lt;location&gt;200,9,46.9504081,7.4381464&lt;/location&gt;&lt;submission_date&gt;99201004081200000000222000&lt;/submission_date&gt;&lt;number&gt;11&lt;/number&gt;&lt;institution&gt;Division of International and Environmental Health, Institute of Social and Preventive Medicine (ISPM), University of Bern, Bern, Switzerland.&lt;/institution&gt;&lt;subtype&gt;400&lt;/subtype&gt;&lt;bundle&gt;&lt;publication&gt;&lt;url&gt;http://www.plosone.org/&lt;/url&gt;&lt;title&gt;PLoS ONE&lt;/title&gt;&lt;type&gt;-100&lt;/type&gt;&lt;subtype&gt;-100&lt;/subtype&gt;&lt;uuid&gt;937301D8-DEB3-4422-BC8F-63EDC098D774&lt;/uuid&gt;&lt;/publication&gt;&lt;/bundle&gt;&lt;authors&gt;&lt;author&gt;&lt;firstName&gt;Martin&lt;/firstName&gt;&lt;middleNames&gt;W G&lt;/middleNames&gt;&lt;lastName&gt;Brinkhof&lt;/lastName&gt;&lt;/author&gt;&lt;author&gt;&lt;firstName&gt;Ben&lt;/firstName&gt;&lt;middleNames&gt;D&lt;/middleNames&gt;&lt;lastName&gt;Spycher&lt;/lastName&gt;&lt;/author&gt;&lt;author&gt;&lt;firstName&gt;Constantin&lt;/firstName&gt;&lt;middleNames&gt;Theodore&lt;/middleNames&gt;&lt;lastName&gt;Yiannoutsos&lt;/lastName&gt;&lt;/author&gt;&lt;author&gt;&lt;firstName&gt;Ralf&lt;/firstName&gt;&lt;lastName&gt;Weigel&lt;/lastName&gt;&lt;/author&gt;&lt;author&gt;&lt;firstName&gt;Robin&lt;/firstName&gt;&lt;lastName&gt;Wood&lt;/lastName&gt;&lt;/author&gt;&lt;author&gt;&lt;firstName&gt;Eugene&lt;/firstName&gt;&lt;lastName&gt;Messou&lt;/lastName&gt;&lt;/author&gt;&lt;author&gt;&lt;firstName&gt;Andrew&lt;/firstName&gt;&lt;middleNames&gt;M&lt;/middleNames&gt;&lt;lastName&gt;Boulle&lt;/lastName&gt;&lt;/author&gt;&lt;author&gt;&lt;firstName&gt;Matthias&lt;/firstName&gt;&lt;lastName&gt;Egger&lt;/lastName&gt;&lt;/author&gt;&lt;author&gt;&lt;firstName&gt;Jonathan&lt;/firstName&gt;&lt;middleNames&gt;A C&lt;/middleNames&gt;&lt;lastName&gt;Sterne&lt;/lastName&gt;&lt;/author&gt;&lt;author&gt;&lt;lastName&gt;International Epidemiologic Databases to Evaluate AIDS IeDEA Collaboration&lt;/lastName&gt;&lt;/author&gt;&lt;/authors&gt;&lt;/publication&gt;&lt;/publications&gt;&lt;cites&gt;&lt;/cites&gt;&lt;/citation&gt;</w:instrText>
      </w:r>
      <w:r w:rsidR="00242D83">
        <w:fldChar w:fldCharType="separate"/>
      </w:r>
      <w:r w:rsidR="00242D83">
        <w:rPr>
          <w:lang w:val="en-US"/>
        </w:rPr>
        <w:t>{Brinkhof:2010gr}</w:t>
      </w:r>
      <w:r w:rsidR="00242D83">
        <w:fldChar w:fldCharType="end"/>
      </w:r>
      <w:r w:rsidR="00CB12F5">
        <w:t>.</w:t>
      </w:r>
      <w:r w:rsidR="000568D2">
        <w:t xml:space="preserve"> Additionally</w:t>
      </w:r>
      <w:r w:rsidR="00242D83">
        <w:t xml:space="preserve"> late treatment initiation </w:t>
      </w:r>
      <w:r w:rsidR="00AB0E2B">
        <w:t>likely</w:t>
      </w:r>
      <w:r w:rsidR="000568D2">
        <w:t xml:space="preserve"> results in </w:t>
      </w:r>
      <w:r w:rsidR="00242D83">
        <w:t>onward transmission</w:t>
      </w:r>
      <w:r w:rsidR="000568D2">
        <w:t xml:space="preserve"> until viral suppression can be achieved</w:t>
      </w:r>
      <w:r w:rsidR="007E311F">
        <w:fldChar w:fldCharType="begin"/>
      </w:r>
      <w:r w:rsidR="0075253B">
        <w:instrText xml:space="preserve"> ADDIN PAPERS2_CITATIONS &lt;citation&gt;&lt;uuid&gt;662EA00F-08FC-48C4-9FB2-BB700CAB03D6&lt;/uuid&gt;&lt;priority&gt;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7E311F">
        <w:fldChar w:fldCharType="separate"/>
      </w:r>
      <w:r w:rsidR="007E311F">
        <w:rPr>
          <w:lang w:val="en-US"/>
        </w:rPr>
        <w:t>{</w:t>
      </w:r>
      <w:r w:rsidR="0075253B">
        <w:rPr>
          <w:lang w:val="en-US"/>
        </w:rPr>
        <w:t>Lahuerta:2013tk,</w:t>
      </w:r>
      <w:r w:rsidR="007E311F">
        <w:rPr>
          <w:lang w:val="en-US"/>
        </w:rPr>
        <w:t>Cohen:2011kr</w:t>
      </w:r>
      <w:r w:rsidR="007E311F">
        <w:fldChar w:fldCharType="end"/>
      </w:r>
      <w:r w:rsidR="00862604">
        <w:t>}</w:t>
      </w:r>
      <w:r w:rsidR="00242D83">
        <w:t>.</w:t>
      </w:r>
    </w:p>
    <w:p w14:paraId="42E2B223" w14:textId="77777777" w:rsidR="0089420B" w:rsidRDefault="0089420B" w:rsidP="00F11115">
      <w:pPr>
        <w:pStyle w:val="normal0"/>
        <w:contextualSpacing w:val="0"/>
      </w:pPr>
    </w:p>
    <w:p w14:paraId="6FC32D6E" w14:textId="34DDA39C" w:rsidR="00F11115" w:rsidRDefault="00297281" w:rsidP="00F11115">
      <w:pPr>
        <w:pStyle w:val="normal0"/>
        <w:contextualSpacing w:val="0"/>
      </w:pPr>
      <w:r>
        <w:tab/>
        <w:t>This discrepancy between treatment access and eventual patient outcomes allude to inefficiencies within HIV care systems</w:t>
      </w:r>
      <w:r w:rsidR="00EF438D">
        <w:fldChar w:fldCharType="begin"/>
      </w:r>
      <w:r w:rsidR="00EF438D">
        <w:instrText xml:space="preserve"> ADDIN PAPERS2_CITATIONS &lt;citation&gt;&lt;uuid&gt;51819512-3EA7-43DC-947C-2DAEB416DE12&lt;/uuid&gt;&lt;priority&gt;0&lt;/priority&gt;&lt;publications&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s&gt;&lt;cites&gt;&lt;/cites&gt;&lt;/citation&gt;</w:instrText>
      </w:r>
      <w:r w:rsidR="00EF438D">
        <w:fldChar w:fldCharType="separate"/>
      </w:r>
      <w:r w:rsidR="00EF438D">
        <w:rPr>
          <w:lang w:val="en-US"/>
        </w:rPr>
        <w:t>{Gardner:2011de}</w:t>
      </w:r>
      <w:r w:rsidR="00EF438D">
        <w:fldChar w:fldCharType="end"/>
      </w:r>
      <w:r w:rsidR="00EF438D">
        <w:t xml:space="preserve">. </w:t>
      </w:r>
      <w:r w:rsidR="00093701">
        <w:t>Moreover</w:t>
      </w:r>
      <w:r>
        <w:t>, a</w:t>
      </w:r>
      <w:r w:rsidR="00A86169">
        <w:t>ccumulating evidence suggest</w:t>
      </w:r>
      <w:r w:rsidR="00EF438D">
        <w:t>s</w:t>
      </w:r>
      <w:r w:rsidR="00A86169">
        <w:t xml:space="preserve"> that HIV care is suboptimal not at one particular point, but across </w:t>
      </w:r>
      <w:r w:rsidR="00EF438D">
        <w:t>the entire spectrum of care</w:t>
      </w:r>
      <w:r w:rsidR="00A86169">
        <w:t xml:space="preserve">, as “cascading losses” have been reported throughout </w:t>
      </w:r>
      <w:r w:rsidR="00EF438D">
        <w:t>ART programmes</w:t>
      </w:r>
      <w:r w:rsidR="00A86169">
        <w:t>{Rosen:2011ii</w:t>
      </w:r>
      <w:r w:rsidR="003F4573">
        <w:t>,</w:t>
      </w:r>
      <w:r w:rsidR="003F4573">
        <w:fldChar w:fldCharType="begin"/>
      </w:r>
      <w:r w:rsidR="003F4573">
        <w:instrText xml:space="preserve"> ADDIN PAPERS2_CITATIONS &lt;citation&gt;&lt;uuid&gt;D56C3B9C-389F-429E-AEFA-C5D99B4D018D&lt;/uuid&gt;&lt;priority&gt;0&lt;/priority&gt;&lt;publications&gt;&lt;publication&gt;&lt;uuid&gt;D3DD11AE-E1A0-45FB-A545-6DFC70078F04&lt;/uuid&gt;&lt;volume&gt;9&lt;/volume&gt;&lt;accepted_date&gt;99201409151200000000222000&lt;/accepted_date&gt;&lt;doi&gt;10.1371/journal.pone.0110252&lt;/doi&gt;&lt;startpage&gt;e110252&lt;/startpage&gt;&lt;publication_date&gt;99201400001200000000200000&lt;/publication_date&gt;&lt;url&gt;http://eutils.ncbi.nlm.nih.gov/entrez/eutils/elink.fcgi?dbfrom=pubmed&amp;amp;id=25330087&amp;amp;retmode=ref&amp;amp;cmd=prlinks&lt;/url&gt;&lt;type&gt;400&lt;/type&gt;&lt;title&gt;Attrition through Multiple Stages of Pre-Treatment and ART HIV Care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Home&amp;lt;/a&amp;gt;&amp;lt;/div&amp;gt;&amp;lt;/body&amp;gt;&amp;lt;/html&amp;gt;&lt;/location&gt;&lt;submission_date&gt;99201406041200000000222000&lt;/submission_date&gt;&lt;number&gt;10&lt;/number&gt;&lt;institution&gt;Center for Global Health &amp;amp; Development, Boston University, Boston, Massachusetts, United States of America; Health Economics and Epidemiology Research Office, Department of Internal Medicine, School of Clinical Medicine, Faculty of Health Sciences, University of the Witwatersrand, Johannesburg, South Africa; Department of Epidemiology, Boston University School of Public Health,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Matthew&lt;/firstName&gt;&lt;middleNames&gt;P&lt;/middleNames&gt;&lt;lastName&gt;Fox&lt;/lastName&gt;&lt;/author&gt;&lt;author&gt;&lt;firstName&gt;Kate&lt;/firstName&gt;&lt;lastName&gt;Shearer&lt;/lastName&gt;&lt;/author&gt;&lt;author&gt;&lt;firstName&gt;Mhairi&lt;/firstName&gt;&lt;lastName&gt;Maskew&lt;/lastName&gt;&lt;/author&gt;&lt;author&gt;&lt;firstName&gt;Gesine&lt;/firstName&gt;&lt;lastName&gt;Meyer-Rath&lt;/lastName&gt;&lt;/author&gt;&lt;author&gt;&lt;firstName&gt;Kate&lt;/firstName&gt;&lt;lastName&gt;Clouse&lt;/lastName&gt;&lt;/author&gt;&lt;author&gt;&lt;firstName&gt;Ian&lt;/firstName&gt;&lt;middleNames&gt;M&lt;/middleNames&gt;&lt;lastName&gt;Sanne&lt;/lastName&gt;&lt;/author&gt;&lt;/authors&gt;&lt;/publication&gt;&lt;/publications&gt;&lt;cites&gt;&lt;/cites&gt;&lt;/citation&gt;</w:instrText>
      </w:r>
      <w:r w:rsidR="003F4573">
        <w:fldChar w:fldCharType="separate"/>
      </w:r>
      <w:r w:rsidR="003F4573">
        <w:rPr>
          <w:lang w:val="en-US"/>
        </w:rPr>
        <w:t>Fox:2014ch}</w:t>
      </w:r>
      <w:r w:rsidR="003F4573">
        <w:fldChar w:fldCharType="end"/>
      </w:r>
      <w:r w:rsidR="00A86169">
        <w:t xml:space="preserve">. </w:t>
      </w:r>
      <w:r w:rsidR="009F4271">
        <w:t>A review by Rosen and Fox in 2011 highlighted the scale of the issue in sub-Saharan Africa; illustrating that</w:t>
      </w:r>
      <w:r w:rsidR="006F38DD">
        <w:t xml:space="preserve"> </w:t>
      </w:r>
      <w:r w:rsidR="008E50A3">
        <w:t xml:space="preserve">on average </w:t>
      </w:r>
      <w:r w:rsidR="006F38DD">
        <w:t>only 18% of patients are retained from HIV testing until ART initiation</w:t>
      </w:r>
      <w:r w:rsidR="006F38DD">
        <w:fldChar w:fldCharType="begin"/>
      </w:r>
      <w:r w:rsidR="006F38D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6F38DD">
        <w:fldChar w:fldCharType="separate"/>
      </w:r>
      <w:r w:rsidR="006F38DD">
        <w:rPr>
          <w:lang w:val="en-US"/>
        </w:rPr>
        <w:t>{Rosen:2011ii}</w:t>
      </w:r>
      <w:r w:rsidR="006F38DD">
        <w:fldChar w:fldCharType="end"/>
      </w:r>
      <w:r w:rsidR="006F38DD">
        <w:t>.</w:t>
      </w:r>
      <w:r w:rsidR="007E11C5">
        <w:t xml:space="preserve"> </w:t>
      </w:r>
      <w:r w:rsidR="00D16C7C">
        <w:t xml:space="preserve">This value of pre-ART retention was further </w:t>
      </w:r>
      <w:r w:rsidR="00C26C9B">
        <w:t>broken down to</w:t>
      </w:r>
      <w:r w:rsidR="00D16C7C">
        <w:t xml:space="preserve"> </w:t>
      </w:r>
      <w:r w:rsidR="00C26C9B">
        <w:t xml:space="preserve">indicate </w:t>
      </w:r>
      <w:r w:rsidR="00D16C7C">
        <w:t xml:space="preserve">that 59% of </w:t>
      </w:r>
      <w:r w:rsidR="0002399E">
        <w:t xml:space="preserve">patients </w:t>
      </w:r>
      <w:r w:rsidR="00D16C7C">
        <w:t xml:space="preserve">were </w:t>
      </w:r>
      <w:r w:rsidR="0002399E">
        <w:t>retained from HIV testing to receipt of CD4 test results</w:t>
      </w:r>
      <w:r w:rsidR="00D16C7C">
        <w:t xml:space="preserve">, </w:t>
      </w:r>
      <w:r w:rsidR="00C26C9B">
        <w:t xml:space="preserve">whereupon </w:t>
      </w:r>
      <w:r w:rsidR="00A86169">
        <w:t>46%</w:t>
      </w:r>
      <w:r w:rsidR="00D16C7C">
        <w:t xml:space="preserve"> of remaining individuals</w:t>
      </w:r>
      <w:r w:rsidR="00A86169">
        <w:t xml:space="preserve"> were retained u</w:t>
      </w:r>
      <w:r w:rsidR="00D16C7C">
        <w:t>ntil they were eligible for ART</w:t>
      </w:r>
      <w:r w:rsidR="00A86169">
        <w:t xml:space="preserve"> and finally 68% </w:t>
      </w:r>
      <w:r w:rsidR="00C26C9B">
        <w:t xml:space="preserve">of the remainder </w:t>
      </w:r>
      <w:r w:rsidR="00A86169">
        <w:t>were retained until they initiated ART</w:t>
      </w:r>
      <w:r w:rsidR="0018155D">
        <w:fldChar w:fldCharType="begin"/>
      </w:r>
      <w:r w:rsidR="0018155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18155D">
        <w:fldChar w:fldCharType="separate"/>
      </w:r>
      <w:r w:rsidR="0018155D">
        <w:rPr>
          <w:lang w:val="en-US"/>
        </w:rPr>
        <w:t>{Rosen:2011ii}</w:t>
      </w:r>
      <w:r w:rsidR="0018155D">
        <w:fldChar w:fldCharType="end"/>
      </w:r>
      <w:r w:rsidR="0018155D">
        <w:t>.</w:t>
      </w:r>
      <w:r w:rsidR="003129D0">
        <w:t xml:space="preserve"> </w:t>
      </w:r>
      <w:r w:rsidR="00F11115">
        <w:t>While among those patients initiating ART, recent estimates from South Africa indicate that 81% are retained in care two years after starting treatment{</w:t>
      </w:r>
      <w:r w:rsidR="00F11115">
        <w:rPr>
          <w:lang w:val="en-US"/>
        </w:rPr>
        <w:t>Fox:2014ch}</w:t>
      </w:r>
      <w:r w:rsidR="00F11115">
        <w:t>.</w:t>
      </w:r>
    </w:p>
    <w:p w14:paraId="13319313" w14:textId="77777777" w:rsidR="00A86169" w:rsidRDefault="00A86169" w:rsidP="00A86169">
      <w:pPr>
        <w:pStyle w:val="normal0"/>
        <w:contextualSpacing w:val="0"/>
      </w:pPr>
    </w:p>
    <w:p w14:paraId="502DB7EB" w14:textId="469B262A" w:rsidR="00D74109" w:rsidRDefault="004A59FC" w:rsidP="00126B36">
      <w:pPr>
        <w:pStyle w:val="normal0"/>
        <w:contextualSpacing w:val="0"/>
      </w:pPr>
      <w:r>
        <w:tab/>
        <w:t>The milestones that must be achieved to realise optimal care outcomes begin with diagnosis. Positive HIV-testing to confirm infectio</w:t>
      </w:r>
      <w:r w:rsidR="00631265">
        <w:t>n is followed by a blood draw for CD4 count measurement to</w:t>
      </w:r>
      <w:r>
        <w:t xml:space="preserve"> assess the state of disease progression and eligibility for treatment</w:t>
      </w:r>
      <w:r w:rsidR="00631265">
        <w:t>.</w:t>
      </w:r>
      <w:r w:rsidR="006F18A9">
        <w:t xml:space="preserve"> </w:t>
      </w:r>
      <w:r w:rsidR="0079511E">
        <w:t>Once deemed eligible for treatment, ART is initiated and must be adhered to thereafter.</w:t>
      </w:r>
      <w:r w:rsidR="00AB5856">
        <w:t xml:space="preserve"> However, the operational steps required to deliver these milestones are more complex. Initially, once diagnosed</w:t>
      </w:r>
      <w:r w:rsidR="00A86169">
        <w:t xml:space="preserve"> individuals ne</w:t>
      </w:r>
      <w:r w:rsidR="00AB5856">
        <w:t>ed to be linked to pre-ART care,</w:t>
      </w:r>
      <w:r w:rsidR="00A86169">
        <w:t xml:space="preserve"> meaning they must attend a clin</w:t>
      </w:r>
      <w:r w:rsidR="00AB5856">
        <w:t xml:space="preserve">ic to be bled for a CD4 test. </w:t>
      </w:r>
      <w:r w:rsidR="00F604CE">
        <w:t xml:space="preserve">Consequently, there is a risk that </w:t>
      </w:r>
      <w:r w:rsidR="00D82053">
        <w:t>they</w:t>
      </w:r>
      <w:r w:rsidR="00F604CE">
        <w:t xml:space="preserve"> may not attend. </w:t>
      </w:r>
      <w:r w:rsidR="00A86169">
        <w:t xml:space="preserve">Kranzer </w:t>
      </w:r>
      <w:r w:rsidR="00A86169">
        <w:rPr>
          <w:i/>
        </w:rPr>
        <w:t>et al.</w:t>
      </w:r>
      <w:r w:rsidR="00A86169">
        <w:t xml:space="preserve"> </w:t>
      </w:r>
      <w:r w:rsidR="00F604CE">
        <w:t>have shown that in South Africa, 37.4% of individuals tested failed to link to care within six months of diagnosis</w:t>
      </w:r>
      <w:r w:rsidR="00A86169">
        <w:t>{Kranzer:2010hp}.</w:t>
      </w:r>
      <w:r w:rsidR="00773DB8">
        <w:t xml:space="preserve"> Furthermore, after linking to care and receiving a CD4 test</w:t>
      </w:r>
      <w:r w:rsidR="00A86169">
        <w:t>,</w:t>
      </w:r>
      <w:r w:rsidR="00773DB8">
        <w:t xml:space="preserve"> the patient is advised to return at a later date to receive the results and learn of their eligibility for treatment. The time delay is due to CD4 tests being predominantly lab-based requiring central processing</w:t>
      </w:r>
      <w:r w:rsidR="0063655C">
        <w:t>{Larson:2012dq}. A utility cost is often incurred when travelling to the HIV clinic</w:t>
      </w:r>
      <w:r w:rsidR="00CD08A6">
        <w:t xml:space="preserve"> as patients travel long distances from remote areas to attend and often receive no immediate therapeutic benefit</w:t>
      </w:r>
      <w:r w:rsidR="0063655C">
        <w:t>{Geng:2010fh, Yu:2007wh, Ware:2009id}</w:t>
      </w:r>
      <w:r w:rsidR="00A86169">
        <w:t xml:space="preserve">. </w:t>
      </w:r>
      <w:r w:rsidR="00CD08A6">
        <w:t>This represents another opportunity for patients to be lost from care, as demonstrated by a study in South Africa where 65% of patients failed to return to receive CD4 test results within 12 weeks of the test</w:t>
      </w:r>
      <w:r w:rsidR="0063655C">
        <w:t>{Larson:2010dz}.</w:t>
      </w:r>
      <w:r w:rsidR="00054429">
        <w:t xml:space="preserve"> </w:t>
      </w:r>
      <w:r w:rsidR="002D52B3">
        <w:t xml:space="preserve">When receiving CD4 test results, if the patient is not immediately eligible for treatment, they are asked to return after a period of time for a follow-up test. Patients may endure multiple rounds of CD4 tests and clinic visits prior to ART initiation. This can result in loss from care due to care-fatigue, as shown by </w:t>
      </w:r>
      <w:r w:rsidR="00A86169">
        <w:t xml:space="preserve">findings from Kenya, in which a CD4 count of &gt;200 cells/μl at </w:t>
      </w:r>
      <w:r w:rsidR="002D52B3">
        <w:t xml:space="preserve">pre-ART </w:t>
      </w:r>
      <w:r w:rsidR="00A86169">
        <w:t xml:space="preserve">enrolment </w:t>
      </w:r>
      <w:r w:rsidR="002D52B3">
        <w:t xml:space="preserve">resulted </w:t>
      </w:r>
      <w:r w:rsidR="00A86169">
        <w:t>in a 3.49 fold increase in the odds of being lost from care{Geng:2010du}.</w:t>
      </w:r>
      <w:r w:rsidR="00126B36">
        <w:t xml:space="preserve"> </w:t>
      </w:r>
      <w:r w:rsidR="006767A5">
        <w:t>Confirmatory</w:t>
      </w:r>
      <w:r w:rsidR="00A86169">
        <w:t xml:space="preserve"> CD4 test results </w:t>
      </w:r>
      <w:r w:rsidR="006767A5">
        <w:t xml:space="preserve">indicating </w:t>
      </w:r>
      <w:r w:rsidR="00A86169">
        <w:t>ART eligibility</w:t>
      </w:r>
      <w:r w:rsidR="006767A5">
        <w:t xml:space="preserve"> are followed by </w:t>
      </w:r>
      <w:r w:rsidR="00A86169">
        <w:t xml:space="preserve">counselling </w:t>
      </w:r>
      <w:r w:rsidR="006767A5">
        <w:t>and treatment initiation</w:t>
      </w:r>
      <w:r w:rsidR="00A86169">
        <w:t xml:space="preserve">. ART initiation marks the start of lifelong ART care, where a successful treatment outcome can be achieved through retention in care and adherence to ART. </w:t>
      </w:r>
      <w:r w:rsidR="00D74109">
        <w:t xml:space="preserve">However, long-term retention in ART care </w:t>
      </w:r>
      <w:r w:rsidR="006071CB">
        <w:t xml:space="preserve">is also </w:t>
      </w:r>
      <w:r w:rsidR="00876C31">
        <w:t>suboptimal</w:t>
      </w:r>
      <w:r w:rsidR="006071CB">
        <w:t xml:space="preserve"> as was illustrated by a review of over 200 thousand individuals across sub-Saharan Africa, demonstrating average retention three years after treatment initiation to be just over 70%{Fox:2010gt}.</w:t>
      </w:r>
      <w:r w:rsidR="00EC1D9C">
        <w:t xml:space="preserve"> Additionally, </w:t>
      </w:r>
      <w:r w:rsidR="006A5827">
        <w:t xml:space="preserve">a meta-analysis </w:t>
      </w:r>
      <w:r w:rsidR="00737397">
        <w:t>of 12 sub-Saharan countries has estimated that only 77% of patients are achieving adequate adherence to ART, increasing the risk of mortality and resistance development among those failing to adhere</w:t>
      </w:r>
      <w:r w:rsidR="005F423B">
        <w:fldChar w:fldCharType="begin"/>
      </w:r>
      <w:r w:rsidR="005F423B">
        <w:instrText xml:space="preserve"> ADDIN PAPERS2_CITATIONS &lt;citation&gt;&lt;uuid&gt;F0ABD02E-DEF7-4D1D-AD42-4B4C7F93B2BE&lt;/uuid&gt;&lt;priority&gt;0&lt;/priority&gt;&lt;publications&gt;&lt;publication&gt;&lt;volume&gt;23&lt;/volume&gt;&lt;publication_date&gt;99200906011200000000222000&lt;/publication_date&gt;&lt;number&gt;9&lt;/number&gt;&lt;doi&gt;10.1097/QAD.0b013e32832ba8ec&lt;/doi&gt;&lt;startpage&gt;1035&lt;/startpage&gt;&lt;title&gt;Antiretroviral medication adherence and the development of class-specific antiretroviral resistance.&lt;/title&gt;&lt;uuid&gt;1F177FA5-19BD-4A6D-A9B8-C5AE2662B61F&lt;/uuid&gt;&lt;subtype&gt;400&lt;/subtype&gt;&lt;endpage&gt;1046&lt;/endpage&gt;&lt;type&gt;400&lt;/type&gt;&lt;url&gt;http://eutils.ncbi.nlm.nih.gov/entrez/eutils/elink.fcgi?dbfrom=pubmed&amp;amp;id=19381075&amp;amp;retmode=ref&amp;amp;cmd=prlinks&lt;/url&gt;&lt;bundle&gt;&lt;publication&gt;&lt;title&gt;AIDS&lt;/title&gt;&lt;type&gt;-100&lt;/type&gt;&lt;subtype&gt;-100&lt;/subtype&gt;&lt;uuid&gt;7207AF0A-05FA-47CC-8189-F0E1621F7526&lt;/uuid&gt;&lt;/publication&gt;&lt;/bundle&gt;&lt;authors&gt;&lt;author&gt;&lt;firstName&gt;Edward&lt;/firstName&gt;&lt;middleNames&gt;M&lt;/middleNames&gt;&lt;lastName&gt;Gardner&lt;/lastName&gt;&lt;/author&gt;&lt;author&gt;&lt;firstName&gt;William&lt;/firstName&gt;&lt;middleNames&gt;J&lt;/middleNames&gt;&lt;lastName&gt;Burman&lt;/lastName&gt;&lt;/author&gt;&lt;author&gt;&lt;firstName&gt;John&lt;/firstName&gt;&lt;middleNames&gt;F&lt;/middleNames&gt;&lt;lastName&gt;Steiner&lt;/lastName&gt;&lt;/author&gt;&lt;author&gt;&lt;firstName&gt;Peter&lt;/firstName&gt;&lt;middleNames&gt;L&lt;/middleNames&gt;&lt;lastName&gt;Anderson&lt;/lastName&gt;&lt;/author&gt;&lt;author&gt;&lt;firstName&gt;David&lt;/firstName&gt;&lt;middleNames&gt;Roy&lt;/middleNames&gt;&lt;lastName&gt;Bangsberg&lt;/lastName&gt;&lt;/author&gt;&lt;/authors&gt;&lt;/publication&gt;&lt;/publications&gt;&lt;cites&gt;&lt;/cites&gt;&lt;/citation&gt;</w:instrText>
      </w:r>
      <w:r w:rsidR="005F423B">
        <w:fldChar w:fldCharType="separate"/>
      </w:r>
      <w:r w:rsidR="005F423B">
        <w:rPr>
          <w:lang w:val="en-US"/>
        </w:rPr>
        <w:t>{Gardner:2009fb,</w:t>
      </w:r>
      <w:r w:rsidR="005F423B">
        <w:fldChar w:fldCharType="end"/>
      </w:r>
      <w:r w:rsidR="005F423B">
        <w:fldChar w:fldCharType="begin"/>
      </w:r>
      <w:r w:rsidR="005F423B">
        <w:instrText xml:space="preserve"> ADDIN PAPERS2_CITATIONS &lt;citation&gt;&lt;uuid&gt;24A03A8B-FD28-41DF-A9D6-0AB1E6654B03&lt;/uuid&gt;&lt;priority&gt;0&lt;/priority&gt;&lt;publications&gt;&lt;publication&gt;&lt;uuid&gt;50A0AC3E-24E6-4423-9AC6-682D08039180&lt;/uuid&gt;&lt;volume&gt;43&lt;/volume&gt;&lt;doi&gt;10.1097/01.qai.0000225015.43266.46&lt;/doi&gt;&lt;startpage&gt;78&lt;/startpage&gt;&lt;publication_date&gt;99200609001200000000220000&lt;/publication_date&gt;&lt;url&gt;http://eutils.ncbi.nlm.nih.gov/entrez/eutils/elink.fcgi?dbfrom=pubmed&amp;amp;id=16878045&amp;amp;retmode=ref&amp;amp;cmd=prlinks&lt;/url&gt;&lt;type&gt;400&lt;/type&gt;&lt;title&gt;Adherence to highly active antiretroviral therapy assessed by pharmacy claims predicts survival in HIV-infected South African adults.&lt;/title&gt;&lt;location&gt;200,9,39.2979465,-76.5903403&lt;/location&gt;&lt;institution&gt;Department of International Health, Johns Hopkins University, Bloomberg School of Public Health, Baltimore, MD 21205, USA. jnachega@jhsph.edu&lt;/institution&gt;&lt;number&gt;1&lt;/number&gt;&lt;subtype&gt;400&lt;/subtype&gt;&lt;endpage&gt;84&lt;/endpage&gt;&lt;bundle&gt;&lt;publication&gt;&lt;title&gt;Journal of Acquired Immune Deficiency Syndromes&lt;/title&gt;&lt;type&gt;-100&lt;/type&gt;&lt;subtype&gt;-100&lt;/subtype&gt;&lt;uuid&gt;C88F0AA4-6709-4E22-92D5-FC6DF6CD4F27&lt;/uuid&gt;&lt;/publication&gt;&lt;/bundle&gt;&lt;authors&gt;&lt;author&gt;&lt;firstName&gt;Jean&lt;/firstName&gt;&lt;middleNames&gt;B&lt;/middleNames&gt;&lt;lastName&gt;Nachega&lt;/lastName&gt;&lt;/author&gt;&lt;author&gt;&lt;firstName&gt;Michael&lt;/firstName&gt;&lt;lastName&gt;Hislop&lt;/lastName&gt;&lt;/author&gt;&lt;author&gt;&lt;firstName&gt;David&lt;/firstName&gt;&lt;middleNames&gt;W&lt;/middleNames&gt;&lt;lastName&gt;Dowdy&lt;/lastName&gt;&lt;/author&gt;&lt;author&gt;&lt;firstName&gt;Melanie&lt;/firstName&gt;&lt;lastName&gt;Lo&lt;/lastName&gt;&lt;/author&gt;&lt;author&gt;&lt;firstName&gt;Saad&lt;/firstName&gt;&lt;middleNames&gt;B&lt;/middleNames&gt;&lt;lastName&gt;Omer&lt;/lastName&gt;&lt;/author&gt;&lt;author&gt;&lt;firstName&gt;Leon&lt;/firstName&gt;&lt;lastName&gt;Regensberg&lt;/lastName&gt;&lt;/author&gt;&lt;author&gt;&lt;firstName&gt;Richard&lt;/firstName&gt;&lt;middleNames&gt;E&lt;/middleNames&gt;&lt;lastName&gt;Chaisson&lt;/lastName&gt;&lt;/author&gt;&lt;author&gt;&lt;firstName&gt;Gary&lt;/firstName&gt;&lt;lastName&gt;Maartens&lt;/lastName&gt;&lt;/author&gt;&lt;/authors&gt;&lt;/publication&gt;&lt;/publications&gt;&lt;cites&gt;&lt;/cites&gt;&lt;/citation&gt;</w:instrText>
      </w:r>
      <w:r w:rsidR="005F423B">
        <w:fldChar w:fldCharType="separate"/>
      </w:r>
      <w:r w:rsidR="005F423B">
        <w:rPr>
          <w:lang w:val="en-US"/>
        </w:rPr>
        <w:t>Nachega:2006bx,</w:t>
      </w:r>
      <w:r w:rsidR="005F423B">
        <w:fldChar w:fldCharType="end"/>
      </w:r>
      <w:r w:rsidR="00737397">
        <w:fldChar w:fldCharType="begin"/>
      </w:r>
      <w:r w:rsidR="00737397">
        <w:instrText xml:space="preserve"> ADDIN PAPERS2_CITATIONS &lt;citation&gt;&lt;uuid&gt;FD5A26B8-E075-410B-98D9-62A1256C85BF&lt;/uuid&gt;&lt;priority&gt;0&lt;/priority&gt;&lt;publications&gt;&lt;publication&gt;&lt;uuid&gt;E6D9DEEB-C32D-4182-84AB-192766718AF0&lt;/uuid&gt;&lt;volume&gt;296&lt;/volume&gt;&lt;doi&gt;10.1001/jama.296.6.679&lt;/doi&gt;&lt;startpage&gt;679&lt;/startpage&gt;&lt;publication_date&gt;99200608091200000000222000&lt;/publication_date&gt;&lt;url&gt;http://eutils.ncbi.nlm.nih.gov/entrez/eutils/elink.fcgi?dbfrom=pubmed&amp;amp;id=16896111&amp;amp;retmode=ref&amp;amp;cmd=prlinks&lt;/url&gt;&lt;type&gt;400&lt;/type&gt;&lt;title&gt;Adherence to antiretroviral therapy in sub-Saharan Africa and North America: a meta-analysis.&lt;/title&gt;&lt;location&gt;200,4,43.6532260,-79.3831843&lt;/location&gt;&lt;institution&gt;Centre for International Health and Human Rights Studies, Toronto, Ontario, Canada. emills@cihhrs.org&lt;/institution&gt;&lt;number&gt;6&lt;/number&gt;&lt;subtype&gt;400&lt;/subtype&gt;&lt;endpage&gt;690&lt;/endpage&gt;&lt;bundle&gt;&lt;publication&gt;&lt;title&gt;The Journal of the American Medical Association&lt;/title&gt;&lt;type&gt;-100&lt;/type&gt;&lt;subtype&gt;-100&lt;/subtype&gt;&lt;uuid&gt;599EA2A3-DBE9-4925-9E8C-4E9D7910CF0D&lt;/uuid&gt;&lt;/publication&gt;&lt;/bundle&gt;&lt;authors&gt;&lt;author&gt;&lt;firstName&gt;Edward&lt;/firstName&gt;&lt;middleNames&gt;J&lt;/middleNames&gt;&lt;lastName&gt;Mills&lt;/lastName&gt;&lt;/author&gt;&lt;author&gt;&lt;firstName&gt;Jean&lt;/firstName&gt;&lt;middleNames&gt;B&lt;/middleNames&gt;&lt;lastName&gt;Nachega&lt;/lastName&gt;&lt;/author&gt;&lt;author&gt;&lt;firstName&gt;Iain&lt;/firstName&gt;&lt;lastName&gt;Buchan&lt;/lastName&gt;&lt;/author&gt;&lt;author&gt;&lt;firstName&gt;James&lt;/firstName&gt;&lt;lastName&gt;Orbinski&lt;/lastName&gt;&lt;/author&gt;&lt;author&gt;&lt;firstName&gt;Amir&lt;/firstName&gt;&lt;lastName&gt;Attaran&lt;/lastName&gt;&lt;/author&gt;&lt;author&gt;&lt;firstName&gt;Sonal&lt;/firstName&gt;&lt;lastName&gt;Singh&lt;/lastName&gt;&lt;/author&gt;&lt;author&gt;&lt;firstName&gt;Beth&lt;/firstName&gt;&lt;lastName&gt;Rachlis&lt;/lastName&gt;&lt;/author&gt;&lt;author&gt;&lt;firstName&gt;Ping&lt;/firstName&gt;&lt;lastName&gt;Wu&lt;/lastName&gt;&lt;/author&gt;&lt;author&gt;&lt;firstName&gt;Curtis&lt;/firstName&gt;&lt;lastName&gt;Cooper&lt;/lastName&gt;&lt;/author&gt;&lt;author&gt;&lt;firstName&gt;Lehana&lt;/firstName&gt;&lt;lastName&gt;Thabane&lt;/lastName&gt;&lt;/author&gt;&lt;author&gt;&lt;firstName&gt;Kumanan&lt;/firstName&gt;&lt;lastName&gt;Wilson&lt;/lastName&gt;&lt;/author&gt;&lt;author&gt;&lt;firstName&gt;Gordon&lt;/firstName&gt;&lt;middleNames&gt;H&lt;/middleNames&gt;&lt;lastName&gt;Guyatt&lt;/lastName&gt;&lt;/author&gt;&lt;author&gt;&lt;firstName&gt;David&lt;/firstName&gt;&lt;middleNames&gt;Roy&lt;/middleNames&gt;&lt;lastName&gt;Bangsberg&lt;/lastName&gt;&lt;/author&gt;&lt;/authors&gt;&lt;/publication&gt;&lt;/publications&gt;&lt;cites&gt;&lt;/cites&gt;&lt;/citation&gt;</w:instrText>
      </w:r>
      <w:r w:rsidR="00737397">
        <w:fldChar w:fldCharType="separate"/>
      </w:r>
      <w:r w:rsidR="00737397">
        <w:rPr>
          <w:lang w:val="en-US"/>
        </w:rPr>
        <w:t>Mills:2006gf}</w:t>
      </w:r>
      <w:r w:rsidR="00737397">
        <w:fldChar w:fldCharType="end"/>
      </w:r>
      <w:r w:rsidR="00737397">
        <w:t>.</w:t>
      </w:r>
    </w:p>
    <w:p w14:paraId="77779D83" w14:textId="77777777" w:rsidR="0089420B" w:rsidRDefault="0089420B" w:rsidP="0089420B">
      <w:pPr>
        <w:pStyle w:val="normal0"/>
        <w:contextualSpacing w:val="0"/>
      </w:pPr>
    </w:p>
    <w:p w14:paraId="6C640B30" w14:textId="7AE67DDE" w:rsidR="008C7C9C" w:rsidRPr="0089420B" w:rsidRDefault="00F06617" w:rsidP="0089420B">
      <w:pPr>
        <w:pStyle w:val="normal0"/>
        <w:contextualSpacing w:val="0"/>
        <w:rPr>
          <w:lang w:val="en-US"/>
        </w:rPr>
      </w:pPr>
      <w:r>
        <w:tab/>
        <w:t xml:space="preserve">With poor patient outcomes being linked to structural weaknesses </w:t>
      </w:r>
      <w:r w:rsidR="00BF022B">
        <w:t>in</w:t>
      </w:r>
      <w:r>
        <w:t xml:space="preserve"> </w:t>
      </w:r>
      <w:r w:rsidR="001068CE">
        <w:t>ART programmes</w:t>
      </w:r>
      <w:r w:rsidR="00BF022B">
        <w:t>, providers</w:t>
      </w:r>
      <w:r w:rsidR="001068CE">
        <w:t xml:space="preserve"> have </w:t>
      </w:r>
      <w:r w:rsidR="00BF022B">
        <w:t>begun to</w:t>
      </w:r>
      <w:r w:rsidR="001068CE">
        <w:t xml:space="preserve"> </w:t>
      </w:r>
      <w:r w:rsidR="00BF022B">
        <w:t>intervene and improve care.</w:t>
      </w:r>
      <w:r w:rsidR="00B25FEF">
        <w:t xml:space="preserve"> </w:t>
      </w:r>
      <w:r w:rsidR="004E074A">
        <w:t xml:space="preserve">For example, interventions aimed at improving the uptake of HIV-testing have targeted individuals through setting up voluntary counselling and testing (VCT) clinics </w:t>
      </w:r>
      <w:r w:rsidR="00A65134">
        <w:t>in accessible sites and by establishing provider-initiated counselling and testing (PICT) by incorporating HIV counselling and testing into healthcare services</w:t>
      </w:r>
      <w:r w:rsidR="00A65134">
        <w:fldChar w:fldCharType="begin"/>
      </w:r>
      <w:r w:rsidR="00A65134">
        <w:instrText xml:space="preserve"> ADDIN PAPERS2_CITATIONS &lt;citation&gt;&lt;uuid&gt;3CEFCF13-70B9-4796-A3F5-EB4DFE3C6C06&lt;/uuid&gt;&lt;priority&gt;0&lt;/priority&gt;&lt;publications&gt;&lt;publication&gt;&lt;uuid&gt;269148CE-4A33-4539-BC35-831E58B3C7D2&lt;/uuid&gt;&lt;volume&gt;88&lt;/volume&gt;&lt;doi&gt;10.1136/sextrans-2012-050544&lt;/doi&gt;&lt;startpage&gt;498&lt;/startpage&gt;&lt;publication_date&gt;99201211001200000000220000&lt;/publication_date&gt;&lt;url&gt;http://eutils.ncbi.nlm.nih.gov/entrez/eutils/elink.fcgi?dbfrom=pubmed&amp;amp;id=22859498&amp;amp;retmode=ref&amp;amp;cmd=prlinks&lt;/url&gt;&lt;type&gt;400&lt;/type&gt;&lt;title&gt;Optimising the cost and delivery of HIV counselling and testing services in Kenya and Swaziland.&lt;/title&gt;&lt;location&gt;&amp;lt;html&amp;gt;&amp;lt;head&amp;gt;&amp;lt;meta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Global Health and Development, London School of Hygiene and Tropical Medicine, 15-17 Tavistock Place, London, WC1H 9SH, UK. anna.vassall@lshtm.ac.uk&lt;/institution&gt;&lt;number&gt;7&lt;/number&gt;&lt;subtype&gt;400&lt;/subtype&gt;&lt;endpage&gt;503&lt;/endpage&gt;&lt;bundle&gt;&lt;publication&gt;&lt;title&gt;Sexually Transmitted Infections&lt;/title&gt;&lt;type&gt;-100&lt;/type&gt;&lt;subtype&gt;-100&lt;/subtype&gt;&lt;uuid&gt;176BFBFC-36DD-4034-8B31-FC00B4044ACB&lt;/uuid&gt;&lt;/publication&gt;&lt;/bundle&gt;&lt;authors&gt;&lt;author&gt;&lt;firstName&gt;Carol&lt;/firstName&gt;&lt;middleNames&gt;Dayo&lt;/middleNames&gt;&lt;lastName&gt;Obure&lt;/lastName&gt;&lt;/author&gt;&lt;author&gt;&lt;firstName&gt;Anna&lt;/firstName&gt;&lt;lastName&gt;Vassall&lt;/lastName&gt;&lt;/author&gt;&lt;author&gt;&lt;firstName&gt;Christine&lt;/firstName&gt;&lt;lastName&gt;Michaels&lt;/lastName&gt;&lt;/author&gt;&lt;author&gt;&lt;firstName&gt;Fern&lt;/firstName&gt;&lt;lastName&gt;Terris-Prestholt&lt;/lastName&gt;&lt;/author&gt;&lt;author&gt;&lt;firstName&gt;Susannah&lt;/firstName&gt;&lt;lastName&gt;Mayhew&lt;/lastName&gt;&lt;/author&gt;&lt;author&gt;&lt;firstName&gt;Lucy&lt;/firstName&gt;&lt;lastName&gt;Stackpool-Moore&lt;/lastName&gt;&lt;/author&gt;&lt;author&gt;&lt;firstName&gt;Charlotte&lt;/firstName&gt;&lt;lastName&gt;Warren&lt;/lastName&gt;&lt;/author&gt;&lt;author&gt;&lt;lastName&gt;Integra research team&lt;/lastName&gt;&lt;/author&gt;&lt;author&gt;&lt;firstName&gt;Charlotte&lt;/firstName&gt;&lt;lastName&gt;Watts&lt;/lastName&gt;&lt;/author&gt;&lt;/authors&gt;&lt;/publication&gt;&lt;publication&gt;&lt;uuid&gt;1D83682D-94F9-4B3F-AD4F-5D9D716CF185&lt;/uuid&gt;&lt;volume&gt;96&lt;/volume&gt;&lt;doi&gt;10.2105/AJPH.2004.056796&lt;/doi&gt;&lt;startpage&gt;114&lt;/startpage&gt;&lt;publication_date&gt;99200601001200000000220000&lt;/publication_date&gt;&lt;url&gt;http://eutils.ncbi.nlm.nih.gov/entrez/eutils/elink.fcgi?dbfrom=pubmed&amp;amp;id=16317205&amp;amp;retmode=ref&amp;amp;cmd=prlinks&lt;/url&gt;&lt;type&gt;400&lt;/type&gt;&lt;title&gt;Cost-effectiveness of free HIV voluntary counseling and testing through a community-based AIDS service organization in Northern Tanzania.&lt;/title&gt;&lt;location&gt;&amp;lt;html&amp;gt;&amp;lt;head&amp;gt;&amp;lt;meta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Home&amp;lt;/a&amp;gt;&amp;lt;/div&amp;gt;&amp;lt;/body&amp;gt;&amp;lt;/html&amp;gt;&lt;/location&gt;&lt;institution&gt;Division of Infectious Diseases and International Health, Duke University Medical Center, Box 3867, Durham, NC 27701, USA.&lt;/institution&gt;&lt;number&gt;1&lt;/number&gt;&lt;subtype&gt;400&lt;/subtype&gt;&lt;endpage&gt;119&lt;/endpage&gt;&lt;bundle&gt;&lt;publication&gt;&lt;title&gt;American Journal of Public Health&lt;/title&gt;&lt;type&gt;-100&lt;/type&gt;&lt;subtype&gt;-100&lt;/subtype&gt;&lt;uuid&gt;C64D02CD-E177-47DB-BFE3-FF252AA11289&lt;/uuid&gt;&lt;/publication&gt;&lt;/bundle&gt;&lt;authors&gt;&lt;author&gt;&lt;firstName&gt;Nathan&lt;/firstName&gt;&lt;middleNames&gt;M&lt;/middleNames&gt;&lt;lastName&gt;Thielman&lt;/lastName&gt;&lt;/author&gt;&lt;author&gt;&lt;firstName&gt;Helen&lt;/firstName&gt;&lt;middleNames&gt;Y&lt;/middleNames&gt;&lt;lastName&gt;Chu&lt;/lastName&gt;&lt;/author&gt;&lt;author&gt;&lt;firstName&gt;Jan&lt;/firstName&gt;&lt;lastName&gt;Ostermann&lt;/lastName&gt;&lt;/author&gt;&lt;author&gt;&lt;firstName&gt;Dafrosa&lt;/firstName&gt;&lt;middleNames&gt;K&lt;/middleNames&gt;&lt;lastName&gt;Itemba&lt;/lastName&gt;&lt;/author&gt;&lt;author&gt;&lt;firstName&gt;Anna&lt;/firstName&gt;&lt;lastName&gt;Mgonja&lt;/lastName&gt;&lt;/author&gt;&lt;author&gt;&lt;firstName&gt;Sabina&lt;/firstName&gt;&lt;lastName&gt;Mtweve&lt;/lastName&gt;&lt;/author&gt;&lt;author&gt;&lt;firstName&gt;John&lt;/firstName&gt;&lt;middleNames&gt;A&lt;/middleNames&gt;&lt;lastName&gt;Bartlett&lt;/lastName&gt;&lt;/author&gt;&lt;author&gt;&lt;firstName&gt;John&lt;/firstName&gt;&lt;middleNames&gt;F&lt;/middleNames&gt;&lt;lastName&gt;Shao&lt;/lastName&gt;&lt;/author&gt;&lt;author&gt;&lt;firstName&gt;John&lt;/firstName&gt;&lt;middleNames&gt;A&lt;/middleNames&gt;&lt;lastName&gt;Crump&lt;/lastName&gt;&lt;/author&gt;&lt;/authors&gt;&lt;/publication&gt;&lt;/publications&gt;&lt;cites&gt;&lt;/cites&gt;&lt;/citation&gt;</w:instrText>
      </w:r>
      <w:r w:rsidR="00A65134">
        <w:fldChar w:fldCharType="separate"/>
      </w:r>
      <w:r w:rsidR="00A65134">
        <w:rPr>
          <w:lang w:val="en-US"/>
        </w:rPr>
        <w:t>{Obure:2012fb, Thielman:2006fm}</w:t>
      </w:r>
      <w:r w:rsidR="00A65134">
        <w:fldChar w:fldCharType="end"/>
      </w:r>
      <w:r w:rsidR="00A65134">
        <w:t>.</w:t>
      </w:r>
      <w:r w:rsidR="00555157">
        <w:t xml:space="preserve"> Home-based counselling and testing (HBCT) interventions also aim to improve testing uptake</w:t>
      </w:r>
      <w:r w:rsidR="00C7745D">
        <w:fldChar w:fldCharType="begin"/>
      </w:r>
      <w:r w:rsidR="00C7745D">
        <w:instrText xml:space="preserve"> ADDIN PAPERS2_CITATIONS &lt;citation&gt;&lt;uuid&gt;A4969C4E-DC9E-4003-A138-D431C2071C26&lt;/uuid&gt;&lt;priority&gt;0&lt;/priority&gt;&lt;publications&gt;&lt;publication&gt;&lt;uuid&gt;A5EC2CEE-4621-4FD5-A7E7-BD3CD65B3B9C&lt;/uuid&gt;&lt;volume&gt;23&lt;/volume&gt;&lt;doi&gt;10.1097/QAD.0b013e328321e40b&lt;/doi&gt;&lt;startpage&gt;395&lt;/startpage&gt;&lt;publication_date&gt;99200901281200000000222000&lt;/publication_date&gt;&lt;url&gt;http://eutils.ncbi.nlm.nih.gov/entrez/eutils/elink.fcgi?dbfrom=pubmed&amp;amp;id=19114865&amp;amp;retmode=ref&amp;amp;cmd=prlinks&lt;/url&gt;&lt;type&gt;400&lt;/type&gt;&lt;title&gt;The costs and effectiveness of four HIV counseling and testing strategies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Home&amp;lt;/a&amp;gt;&amp;lt;/div&amp;gt;&amp;lt;/body&amp;gt;&amp;lt;/html&amp;gt;&lt;/location&gt;&lt;institution&gt;US Centers for Disease Control and Prevention, National Center for HIV, Viral Hepatitis, STD, and TB Prevention, Atlanta, Georgia, USA. nmenzies@fas.harvard.edu&lt;/institution&gt;&lt;number&gt;3&lt;/number&gt;&lt;subtype&gt;400&lt;/subtype&gt;&lt;endpage&gt;401&lt;/endpage&gt;&lt;bundle&gt;&lt;publication&gt;&lt;title&gt;AIDS&lt;/title&gt;&lt;type&gt;-100&lt;/type&gt;&lt;subtype&gt;-100&lt;/subtype&gt;&lt;uuid&gt;7207AF0A-05FA-47CC-8189-F0E1621F7526&lt;/uuid&gt;&lt;/publication&gt;&lt;/bundle&gt;&lt;authors&gt;&lt;author&gt;&lt;firstName&gt;Nicolas&lt;/firstName&gt;&lt;middleNames&gt;A&lt;/middleNames&gt;&lt;lastName&gt;Menzies&lt;/lastName&gt;&lt;/author&gt;&lt;author&gt;&lt;firstName&gt;Betty&lt;/firstName&gt;&lt;lastName&gt;Abang&lt;/lastName&gt;&lt;/author&gt;&lt;author&gt;&lt;firstName&gt;Rhoda&lt;/firstName&gt;&lt;middleNames&gt;K&lt;/middleNames&gt;&lt;lastName&gt;Wanyenze&lt;/lastName&gt;&lt;/author&gt;&lt;author&gt;&lt;firstName&gt;Fred&lt;/firstName&gt;&lt;lastName&gt;Nuwaha&lt;/lastName&gt;&lt;/author&gt;&lt;author&gt;&lt;firstName&gt;Balaam&lt;/firstName&gt;&lt;lastName&gt;Mugisha&lt;/lastName&gt;&lt;/author&gt;&lt;author&gt;&lt;firstName&gt;Alex&lt;/firstName&gt;&lt;lastName&gt;Coutinho&lt;/lastName&gt;&lt;/author&gt;&lt;author&gt;&lt;firstName&gt;Rebecca&lt;/firstName&gt;&lt;lastName&gt;Bunnell&lt;/lastName&gt;&lt;/author&gt;&lt;author&gt;&lt;firstName&gt;Jonathan&lt;/firstName&gt;&lt;lastName&gt;Mermin&lt;/lastName&gt;&lt;/author&gt;&lt;author&gt;&lt;firstName&gt;John&lt;/firstName&gt;&lt;middleNames&gt;M&lt;/middleNames&gt;&lt;lastName&gt;Blandford&lt;/lastName&gt;&lt;/author&gt;&lt;/authors&gt;&lt;/publication&gt;&lt;/publications&gt;&lt;cites&gt;&lt;/cites&gt;&lt;/citation&gt;</w:instrText>
      </w:r>
      <w:r w:rsidR="00C7745D">
        <w:fldChar w:fldCharType="separate"/>
      </w:r>
      <w:r w:rsidR="00C7745D">
        <w:rPr>
          <w:lang w:val="en-US"/>
        </w:rPr>
        <w:t>{Menzies:2009fs}</w:t>
      </w:r>
      <w:r w:rsidR="00C7745D">
        <w:fldChar w:fldCharType="end"/>
      </w:r>
      <w:r w:rsidR="00555157">
        <w:t>. This type of intervention involves home-visits by care workers who administer counselling and rapid HIV-tests to consenting participants</w:t>
      </w:r>
      <w:r w:rsidR="00C7745D">
        <w:fldChar w:fldCharType="begin"/>
      </w:r>
      <w:r w:rsidR="00C7745D">
        <w:instrText xml:space="preserve"> ADDIN PAPERS2_CITATIONS &lt;citation&gt;&lt;uuid&gt;AC120D5C-6AAA-4E66-AAF8-2525561029D7&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C7745D">
        <w:fldChar w:fldCharType="separate"/>
      </w:r>
      <w:r w:rsidR="00C7745D">
        <w:rPr>
          <w:lang w:val="en-US"/>
        </w:rPr>
        <w:t>{vanRooyen:2013gy}</w:t>
      </w:r>
      <w:r w:rsidR="00C7745D">
        <w:fldChar w:fldCharType="end"/>
      </w:r>
      <w:r w:rsidR="00555157">
        <w:t>. Infected individuals learn of their status immediately and are then encouraged to attend a clinic for CD4 testing</w:t>
      </w:r>
      <w:r w:rsidR="00C7745D">
        <w:fldChar w:fldCharType="begin"/>
      </w:r>
      <w:r w:rsidR="00C7745D">
        <w:instrText xml:space="preserve"> ADDIN PAPERS2_CITATIONS &lt;citation&gt;&lt;uuid&gt;6A1429EE-4CC4-4CE8-9597-2C51E885DF54&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C7745D">
        <w:fldChar w:fldCharType="separate"/>
      </w:r>
      <w:r w:rsidR="00C7745D">
        <w:rPr>
          <w:lang w:val="en-US"/>
        </w:rPr>
        <w:t>{Kimaiyo:2010tq}</w:t>
      </w:r>
      <w:r w:rsidR="00C7745D">
        <w:fldChar w:fldCharType="end"/>
      </w:r>
      <w:r w:rsidR="00555157">
        <w:t xml:space="preserve">. HBCT has been shown to be a powerful diagnostic tool </w:t>
      </w:r>
      <w:r w:rsidR="00C7745D">
        <w:t xml:space="preserve">as individuals are sought out as opposed to having to seek care themselves; although, the impact of HBCT on linkage to care remains </w:t>
      </w:r>
      <w:r w:rsidR="00876C31">
        <w:t>limited</w:t>
      </w:r>
      <w:r w:rsidR="001477F8">
        <w:fldChar w:fldCharType="begin"/>
      </w:r>
      <w:r w:rsidR="001477F8">
        <w:instrText xml:space="preserve"> ADDIN PAPERS2_CITATIONS &lt;citation&gt;&lt;uuid&gt;299FB9D4-39D7-48B5-ACBF-57F163319CFA&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1477F8">
        <w:fldChar w:fldCharType="separate"/>
      </w:r>
      <w:r w:rsidR="001477F8">
        <w:rPr>
          <w:lang w:val="en-US"/>
        </w:rPr>
        <w:t>{vanRooyen:2013gy, Genberg:2015cd}</w:t>
      </w:r>
      <w:r w:rsidR="001477F8">
        <w:fldChar w:fldCharType="end"/>
      </w:r>
      <w:r w:rsidR="00C7745D">
        <w:t>.</w:t>
      </w:r>
      <w:r w:rsidR="00252C81">
        <w:t xml:space="preserve"> </w:t>
      </w:r>
      <w:r w:rsidR="00DF34CA">
        <w:rPr>
          <w:lang w:val="en-US"/>
        </w:rPr>
        <w:t xml:space="preserve">A </w:t>
      </w:r>
      <w:r w:rsidR="00DF34CA" w:rsidRPr="00DF34CA">
        <w:rPr>
          <w:lang w:val="en-US"/>
        </w:rPr>
        <w:t xml:space="preserve">method </w:t>
      </w:r>
      <w:r w:rsidR="00DF34CA">
        <w:rPr>
          <w:lang w:val="en-US"/>
        </w:rPr>
        <w:t xml:space="preserve">for </w:t>
      </w:r>
      <w:r w:rsidR="00DF34CA" w:rsidRPr="00DF34CA">
        <w:rPr>
          <w:lang w:val="en-US"/>
        </w:rPr>
        <w:t xml:space="preserve">increasing linkage to care is </w:t>
      </w:r>
      <w:r w:rsidR="00DF34CA">
        <w:rPr>
          <w:lang w:val="en-US"/>
        </w:rPr>
        <w:t xml:space="preserve">to provide </w:t>
      </w:r>
      <w:r w:rsidR="00DF34CA" w:rsidRPr="00DF34CA">
        <w:rPr>
          <w:lang w:val="en-US"/>
        </w:rPr>
        <w:t xml:space="preserve">individuals with point-of-care (POC) CD4 testing at </w:t>
      </w:r>
      <w:r w:rsidR="00DF34CA">
        <w:rPr>
          <w:lang w:val="en-US"/>
        </w:rPr>
        <w:t xml:space="preserve">the site of </w:t>
      </w:r>
      <w:r w:rsidR="00DF34CA" w:rsidRPr="00DF34CA">
        <w:rPr>
          <w:lang w:val="en-US"/>
        </w:rPr>
        <w:t xml:space="preserve">HIV-testing. While this doesn’t remove the linkage step, </w:t>
      </w:r>
      <w:r w:rsidR="00F84BF4">
        <w:rPr>
          <w:lang w:val="en-US"/>
        </w:rPr>
        <w:t xml:space="preserve">informing </w:t>
      </w:r>
      <w:r w:rsidR="00DF34CA" w:rsidRPr="00DF34CA">
        <w:rPr>
          <w:lang w:val="en-US"/>
        </w:rPr>
        <w:t xml:space="preserve">patients </w:t>
      </w:r>
      <w:r w:rsidR="00836859">
        <w:rPr>
          <w:lang w:val="en-US"/>
        </w:rPr>
        <w:t xml:space="preserve">of </w:t>
      </w:r>
      <w:r w:rsidR="00F84BF4">
        <w:rPr>
          <w:lang w:val="en-US"/>
        </w:rPr>
        <w:t xml:space="preserve">how </w:t>
      </w:r>
      <w:r w:rsidR="00DF34CA" w:rsidRPr="00DF34CA">
        <w:rPr>
          <w:lang w:val="en-US"/>
        </w:rPr>
        <w:t>advanced their infection is</w:t>
      </w:r>
      <w:r w:rsidR="00F84BF4">
        <w:rPr>
          <w:lang w:val="en-US"/>
        </w:rPr>
        <w:t xml:space="preserve"> has been shown to indirectly improve linkage to care</w:t>
      </w:r>
      <w:r w:rsidR="00F84BF4">
        <w:rPr>
          <w:lang w:val="en-US"/>
        </w:rPr>
        <w:fldChar w:fldCharType="begin"/>
      </w:r>
      <w:r w:rsidR="00F84BF4">
        <w:rPr>
          <w:lang w:val="en-US"/>
        </w:rPr>
        <w:instrText xml:space="preserve"> ADDIN PAPERS2_CITATIONS &lt;citation&gt;&lt;uuid&gt;EEBE0E5C-8F3D-4102-8F95-9B69590CC0A6&lt;/uuid&gt;&lt;priority&gt;0&lt;/priority&gt;&lt;publications&gt;&lt;publication&gt;&lt;uuid&gt;271DB324-DA6C-4D11-B6A4-58D01C809380&lt;/uuid&gt;&lt;volume&gt;61&lt;/volume&gt;&lt;doi&gt;10.1097/QAI.0b013e31825eec60&lt;/doi&gt;&lt;startpage&gt;e13&lt;/startpage&gt;&lt;publication_date&gt;99201210011200000000222000&lt;/publication_date&gt;&lt;url&gt;http://eutils.ncbi.nlm.nih.gov/entrez/eutils/elink.fcgi?dbfrom=pubmed&amp;amp;id=22659650&amp;amp;retmode=ref&amp;amp;cmd=prlinks&lt;/url&gt;&lt;type&gt;400&lt;/type&gt;&lt;title&gt;Rapid point-of-care CD4 testing at mobile HIV testing sites to increase linkage to care: an evaluation of a pilot program in South Africa.&lt;/title&gt;&lt;location&gt;602,0,0,0&lt;/location&gt;&lt;institution&gt;Department of International Health, Center for Global Health and Development, Boston University School of Public Health, 801 Massachusetts Avenue, Crosstown 3rd Floor, Boston, MA 02118, USA. blarson@bu.edu&lt;/institution&gt;&lt;number&gt;2&lt;/number&gt;&lt;subtype&gt;400&lt;/subtype&gt;&lt;endpage&gt;7&lt;/endpage&gt;&lt;bundle&gt;&lt;publication&gt;&lt;title&gt;Journal of Acquired Immune Deficiency Syndromes&lt;/title&gt;&lt;type&gt;-100&lt;/type&gt;&lt;subtype&gt;-100&lt;/subtype&gt;&lt;uuid&gt;C88F0AA4-6709-4E22-92D5-FC6DF6CD4F27&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Thembisile&lt;/firstName&gt;&lt;lastName&gt;Xulu&lt;/lastName&gt;&lt;/author&gt;&lt;author&gt;&lt;firstName&gt;Alana&lt;/firstName&gt;&lt;middleNames&gt;T&lt;/middleNames&gt;&lt;lastName&gt;Brennan&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F84BF4">
        <w:rPr>
          <w:lang w:val="en-US"/>
        </w:rPr>
        <w:fldChar w:fldCharType="separate"/>
      </w:r>
      <w:r w:rsidR="00F84BF4">
        <w:rPr>
          <w:lang w:val="en-US"/>
        </w:rPr>
        <w:t>{Larson:2012dy}</w:t>
      </w:r>
      <w:r w:rsidR="00F84BF4">
        <w:rPr>
          <w:lang w:val="en-US"/>
        </w:rPr>
        <w:fldChar w:fldCharType="end"/>
      </w:r>
      <w:r w:rsidR="00DF34CA" w:rsidRPr="00DF34CA">
        <w:rPr>
          <w:lang w:val="en-US"/>
        </w:rPr>
        <w:t>.</w:t>
      </w:r>
      <w:r w:rsidR="00B31F8B">
        <w:t xml:space="preserve"> </w:t>
      </w:r>
      <w:r w:rsidR="00252C81">
        <w:t xml:space="preserve">Once engaged in pre-ART care, interventions such as decentralising care involving patients switching from hospital-based clinics to primary care centres have been </w:t>
      </w:r>
      <w:r w:rsidR="00AB273A">
        <w:t>proposed</w:t>
      </w:r>
      <w:r w:rsidR="00252C81">
        <w:t xml:space="preserve"> </w:t>
      </w:r>
      <w:r w:rsidR="00AB273A">
        <w:t>for</w:t>
      </w:r>
      <w:r w:rsidR="00252C81">
        <w:t xml:space="preserve"> improving retention</w:t>
      </w:r>
      <w:r w:rsidR="00AB273A">
        <w:fldChar w:fldCharType="begin"/>
      </w:r>
      <w:r w:rsidR="00AB273A">
        <w:instrText xml:space="preserve"> ADDIN PAPERS2_CITATIONS &lt;citation&gt;&lt;uuid&gt;10FD5ABB-EACB-4243-8DEB-E30D2F8C2179&lt;/uuid&gt;&lt;priority&gt;0&lt;/priority&gt;&lt;publications&gt;&lt;publication&gt;&lt;uuid&gt;B5146BC6-245E-489C-A604-7ADC058BA752&lt;/uuid&gt;&lt;volume&gt;7&lt;/volume&gt;&lt;doi&gt;10.1007/s11904-010-0061-5&lt;/doi&gt;&lt;startpage&gt;234&lt;/startpage&gt;&lt;publication_date&gt;99201011001200000000220000&lt;/publication_date&gt;&lt;url&gt;http://eutils.ncbi.nlm.nih.gov/entrez/eutils/elink.fcgi?dbfrom=pubmed&amp;amp;id=20820972&amp;amp;retmode=ref&amp;amp;cmd=prlinks&lt;/url&gt;&lt;type&gt;400&lt;/type&gt;&lt;title&gt;Retention in care among HIV-infected patients in resource-limited settings: emerging insights and new directions.&lt;/title&gt;&lt;location&gt;200,8,37.7568826,-122.4066923&lt;/location&gt;&lt;institution&gt;Division of HIV/AIDS at San Francisco General Hospital, 995 Potrero Avenue, San Francisco, CA 94110, USA. genge@php.ucsf.edu&lt;/institution&gt;&lt;number&gt;4&lt;/number&gt;&lt;subtype&gt;400&lt;/subtype&gt;&lt;endpage&gt;244&lt;/endpage&gt;&lt;bundle&gt;&lt;publication&gt;&lt;title&gt;Current HIV/AIDS Reports&lt;/title&gt;&lt;type&gt;-100&lt;/type&gt;&lt;subtype&gt;-100&lt;/subtype&gt;&lt;uuid&gt;6C9CE503-0841-4784-8185-BFB3147BB943&lt;/uuid&gt;&lt;/publication&gt;&lt;/bundle&gt;&lt;authors&gt;&lt;author&gt;&lt;firstName&gt;Elvin&lt;/firstName&gt;&lt;middleNames&gt;H&lt;/middleNames&gt;&lt;lastName&gt;Geng&lt;/lastName&gt;&lt;/author&gt;&lt;author&gt;&lt;firstName&gt;Denis&lt;/firstName&gt;&lt;lastName&gt;Nash&lt;/lastName&gt;&lt;/author&gt;&lt;author&gt;&lt;firstName&gt;Andrew&lt;/firstName&gt;&lt;lastName&gt;Kambugu&lt;/lastName&gt;&lt;/author&gt;&lt;author&gt;&lt;firstName&gt;Yao&lt;/firstName&gt;&lt;lastName&gt;Zhang&lt;/lastName&gt;&lt;/author&gt;&lt;author&gt;&lt;firstName&gt;Paula&lt;/firstName&gt;&lt;lastName&gt;Braitstein&lt;/lastName&gt;&lt;/author&gt;&lt;author&gt;&lt;firstName&gt;Christine&lt;/firstName&gt;&lt;lastName&gt;Rouzioux&lt;/lastName&gt;&lt;/author&gt;&lt;author&gt;&lt;firstName&gt;Winnie&lt;/firstName&gt;&lt;lastName&gt;Muyindike&lt;/lastName&gt;&lt;/author&gt;&lt;author&gt;&lt;firstName&gt;Mwebesa&lt;/firstName&gt;&lt;middleNames&gt;Bosco&lt;/middleNames&gt;&lt;lastName&gt;Bwana&lt;/lastName&gt;&lt;/author&gt;&lt;author&gt;&lt;firstName&gt;Constantin&lt;/firstName&gt;&lt;middleNames&gt;Theodore&lt;/middleNames&gt;&lt;lastName&gt;Yiannoutsos&lt;/lastName&gt;&lt;/author&gt;&lt;author&gt;&lt;firstName&gt;Maya&lt;/firstName&gt;&lt;middleNames&gt;L&lt;/middleNames&gt;&lt;lastName&gt;Petersen&lt;/lastName&gt;&lt;/author&gt;&lt;author&gt;&lt;firstName&gt;Jeffrey&lt;/firstName&gt;&lt;middleNames&gt;N&lt;/middleNames&gt;&lt;lastName&gt;Martin&lt;/lastName&gt;&lt;/author&gt;&lt;/authors&gt;&lt;/publication&gt;&lt;/publications&gt;&lt;cites&gt;&lt;/cites&gt;&lt;/citation&gt;</w:instrText>
      </w:r>
      <w:r w:rsidR="00AB273A">
        <w:fldChar w:fldCharType="separate"/>
      </w:r>
      <w:r w:rsidR="00AB273A">
        <w:rPr>
          <w:lang w:val="en-US"/>
        </w:rPr>
        <w:t>{Geng:2010du}</w:t>
      </w:r>
      <w:r w:rsidR="00AB273A">
        <w:fldChar w:fldCharType="end"/>
      </w:r>
      <w:r w:rsidR="00252C81">
        <w:t xml:space="preserve">. Additionally, POC CD4 testing has also been shown to </w:t>
      </w:r>
      <w:r w:rsidR="00480626">
        <w:t>reduce loss to follow up while patients are engaged in CD4 staging</w:t>
      </w:r>
      <w:r w:rsidR="00480626">
        <w:fldChar w:fldCharType="begin"/>
      </w:r>
      <w:r w:rsidR="00480626">
        <w:instrText xml:space="preserve"> ADDIN PAPERS2_CITATIONS &lt;citation&gt;&lt;uuid&gt;691564DA-1A6F-4E6D-8615-E62C24D6A326&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sidR="00480626">
        <w:fldChar w:fldCharType="separate"/>
      </w:r>
      <w:r w:rsidR="00480626">
        <w:rPr>
          <w:lang w:val="en-US"/>
        </w:rPr>
        <w:t>{Jani:2011eb}</w:t>
      </w:r>
      <w:r w:rsidR="00480626">
        <w:fldChar w:fldCharType="end"/>
      </w:r>
      <w:r w:rsidR="00480626">
        <w:t>.</w:t>
      </w:r>
      <w:r w:rsidR="0002793C">
        <w:t xml:space="preserve"> </w:t>
      </w:r>
      <w:r w:rsidR="002D5E18">
        <w:t xml:space="preserve">Many interventions have additionally targeted retention </w:t>
      </w:r>
      <w:r w:rsidR="00BC00B6">
        <w:t>in ART care</w:t>
      </w:r>
      <w:r w:rsidR="002D5E18">
        <w:t>, with decentralisation interventions improving care accessibility and reducing loss to follow up</w:t>
      </w:r>
      <w:r w:rsidR="002D5E18">
        <w:fldChar w:fldCharType="begin"/>
      </w:r>
      <w:r w:rsidR="002D5E18">
        <w:instrText xml:space="preserve"> ADDIN PAPERS2_CITATIONS &lt;citation&gt;&lt;uuid&gt;4F99FD27-33C0-4A59-B09D-D78AE39DC196&lt;/uuid&gt;&lt;priority&gt;0&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2D5E18">
        <w:fldChar w:fldCharType="separate"/>
      </w:r>
      <w:r w:rsidR="002D5E18">
        <w:rPr>
          <w:lang w:val="en-US"/>
        </w:rPr>
        <w:t>{Long:2011cx}</w:t>
      </w:r>
      <w:r w:rsidR="002D5E18">
        <w:fldChar w:fldCharType="end"/>
      </w:r>
      <w:r w:rsidR="00BC00B6">
        <w:t xml:space="preserve">. </w:t>
      </w:r>
      <w:r w:rsidR="00BC00B6">
        <w:rPr>
          <w:lang w:val="en-US"/>
        </w:rPr>
        <w:t>The use of peer health workers to conduct recurrent home-visits, provide counseling and administer a pill count has been shown to reduce the risk of loss to follow up from ART by almost half</w:t>
      </w:r>
      <w:r w:rsidR="00BC00B6">
        <w:rPr>
          <w:lang w:val="en-US"/>
        </w:rPr>
        <w:fldChar w:fldCharType="begin"/>
      </w:r>
      <w:r w:rsidR="00BC00B6">
        <w:rPr>
          <w:lang w:val="en-US"/>
        </w:rPr>
        <w:instrText xml:space="preserve"> ADDIN PAPERS2_CITATIONS &lt;citation&gt;&lt;uuid&gt;ADC044D4-CEB1-4D7B-B3AD-330205105E47&lt;/uuid&gt;&lt;priority&gt;0&lt;/priority&gt;&lt;publications&gt;&lt;publication&gt;&lt;uuid&gt;07EAD2CC-6937-43EB-9A4D-342798F7DC12&lt;/uuid&gt;&lt;volume&gt;25&lt;/volume&gt;&lt;doi&gt;10.1080/09540121.2012.722600&lt;/doi&gt;&lt;startpage&gt;652&lt;/startpage&gt;&lt;publication_date&gt;99201300001200000000200000&lt;/publication_date&gt;&lt;url&gt;http://eutils.ncbi.nlm.nih.gov/entrez/eutils/elink.fcgi?dbfrom=pubmed&amp;amp;id=22971113&amp;amp;retmode=ref&amp;amp;cmd=prlinks&lt;/url&gt;&lt;type&gt;400&lt;/type&gt;&lt;title&gt;Cost analyses of peer health worker and mHealth support interventions for improving AIDS care in Rakai,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Medicine, Division of Infectious Diseases, Johns Hopkins School of Medicine, Baltimore, MD, USA. lchang8@jhmi.edu&lt;/institution&gt;&lt;number&gt;5&lt;/number&gt;&lt;subtype&gt;400&lt;/subtype&gt;&lt;endpage&gt;656&lt;/endpage&gt;&lt;bundle&gt;&lt;publication&gt;&lt;title&gt;AIDS Care&lt;/title&gt;&lt;type&gt;-100&lt;/type&gt;&lt;subtype&gt;-100&lt;/subtype&gt;&lt;uuid&gt;F8D6958A-D419-4992-A21C-296B337CA1ED&lt;/uuid&gt;&lt;/publication&gt;&lt;/bundle&gt;&lt;authors&gt;&lt;author&gt;&lt;firstName&gt;Larry&lt;/firstName&gt;&lt;middleNames&gt;W&lt;/middleNames&gt;&lt;lastName&gt;Chang&lt;/lastName&gt;&lt;/author&gt;&lt;author&gt;&lt;firstName&gt;Joseph&lt;/firstName&gt;&lt;lastName&gt;Kagaayi&lt;/lastName&gt;&lt;/author&gt;&lt;author&gt;&lt;firstName&gt;Gertrude&lt;/firstName&gt;&lt;lastName&gt;Nakigozi&lt;/lastName&gt;&lt;/author&gt;&lt;author&gt;&lt;firstName&gt;David&lt;/firstName&gt;&lt;lastName&gt;Serwada&lt;/lastName&gt;&lt;/author&gt;&lt;author&gt;&lt;firstName&gt;Thomas&lt;/firstName&gt;&lt;middleNames&gt;C&lt;/middleNames&gt;&lt;lastName&gt;Quinn&lt;/lastName&gt;&lt;/author&gt;&lt;author&gt;&lt;firstName&gt;Ronald&lt;/firstName&gt;&lt;middleNames&gt;H&lt;/middleNames&gt;&lt;lastName&gt;Gray&lt;/lastName&gt;&lt;/author&gt;&lt;author&gt;&lt;firstName&gt;Robert&lt;/firstName&gt;&lt;middleNames&gt;C&lt;/middleNames&gt;&lt;lastName&gt;Bollinger&lt;/lastName&gt;&lt;/author&gt;&lt;author&gt;&lt;firstName&gt;Steven&lt;/firstName&gt;&lt;middleNames&gt;J&lt;/middleNames&gt;&lt;lastName&gt;Reynolds&lt;/lastName&gt;&lt;/author&gt;&lt;author&gt;&lt;firstName&gt;David&lt;/firstName&gt;&lt;lastName&gt;Holtgrave&lt;/lastName&gt;&lt;/author&gt;&lt;/authors&gt;&lt;/publication&gt;&lt;/publications&gt;&lt;cites&gt;&lt;/cites&gt;&lt;/citation&gt;</w:instrText>
      </w:r>
      <w:r w:rsidR="00BC00B6">
        <w:rPr>
          <w:lang w:val="en-US"/>
        </w:rPr>
        <w:fldChar w:fldCharType="separate"/>
      </w:r>
      <w:r w:rsidR="00BC00B6">
        <w:rPr>
          <w:lang w:val="en-US"/>
        </w:rPr>
        <w:t>{Chang:2013ke}</w:t>
      </w:r>
      <w:r w:rsidR="00BC00B6">
        <w:rPr>
          <w:lang w:val="en-US"/>
        </w:rPr>
        <w:fldChar w:fldCharType="end"/>
      </w:r>
      <w:r w:rsidR="00BC00B6">
        <w:rPr>
          <w:lang w:val="en-US"/>
        </w:rPr>
        <w:t>.</w:t>
      </w:r>
      <w:r w:rsidR="00F30180">
        <w:t xml:space="preserve"> </w:t>
      </w:r>
      <w:r w:rsidR="00B31F8B" w:rsidRPr="00B31F8B">
        <w:rPr>
          <w:lang w:val="en-US"/>
        </w:rPr>
        <w:t>Several reviews have identified multiple interventions to improve ART adherence</w:t>
      </w:r>
      <w:r w:rsidR="00BC00B6">
        <w:rPr>
          <w:lang w:val="en-US"/>
        </w:rPr>
        <w:fldChar w:fldCharType="begin"/>
      </w:r>
      <w:r w:rsidR="00BC00B6">
        <w:rPr>
          <w:lang w:val="en-US"/>
        </w:rPr>
        <w:instrText xml:space="preserve"> ADDIN PAPERS2_CITATIONS &lt;citation&gt;&lt;uuid&gt;93A16570-C478-4EF5-B226-512352D80F5A&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gt;&lt;uuid&gt;6B2B9FA1-F868-445E-A8A2-93ABD7095BAF&lt;/uuid&gt;&lt;volume&gt;5&lt;/volume&gt;&lt;doi&gt;10.2147/HIV.S28912&lt;/doi&gt;&lt;startpage&gt;1&lt;/startpage&gt;&lt;publication_date&gt;99201300001200000000200000&lt;/publication_date&gt;&lt;url&gt;http://eutils.ncbi.nlm.nih.gov/entrez/eutils/elink.fcgi?dbfrom=pubmed&amp;amp;id=23326204&amp;amp;retmode=ref&amp;amp;cmd=prlinks&lt;/url&gt;&lt;type&gt;400&lt;/type&gt;&lt;title&gt;Current strategies for improving access and adherence to antiretroviral therapies in resource-limited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Pediatrics, Indiana University School of Medicine, Indianapolis, IN, USA ; USAID, Academic Model Providing Access to Healthcare (AMPATH) Partnership, Eldoret, Kenya.&lt;/institution&gt;&lt;subtype&gt;400&lt;/subtype&gt;&lt;endpage&gt;17&lt;/endpage&gt;&lt;bundle&gt;&lt;publication&gt;&lt;title&gt;HIV/AIDS - Research and Palliative Care&lt;/title&gt;&lt;type&gt;-100&lt;/type&gt;&lt;subtype&gt;-100&lt;/subtype&gt;&lt;uuid&gt;6D474CE6-A107-4A5F-9780-D99928E767AA&lt;/uuid&gt;&lt;/publication&gt;&lt;/bundle&gt;&lt;authors&gt;&lt;author&gt;&lt;firstName&gt;Michael&lt;/firstName&gt;&lt;middleNames&gt;L&lt;/middleNames&gt;&lt;lastName&gt;Scanlon&lt;/lastName&gt;&lt;/author&gt;&lt;author&gt;&lt;firstName&gt;Rachel&lt;/firstName&gt;&lt;middleNames&gt;C&lt;/middleNames&gt;&lt;lastName&gt;Vreeman&lt;/lastName&gt;&lt;/author&gt;&lt;/authors&gt;&lt;/publication&gt;&lt;/publications&gt;&lt;cites&gt;&lt;/cites&gt;&lt;/citation&gt;</w:instrText>
      </w:r>
      <w:r w:rsidR="00BC00B6">
        <w:rPr>
          <w:lang w:val="en-US"/>
        </w:rPr>
        <w:fldChar w:fldCharType="separate"/>
      </w:r>
      <w:r w:rsidR="00BC00B6">
        <w:rPr>
          <w:lang w:val="en-US"/>
        </w:rPr>
        <w:t>{Barnighausen:2011cb, Scanlon:2013ko}</w:t>
      </w:r>
      <w:r w:rsidR="00BC00B6">
        <w:rPr>
          <w:lang w:val="en-US"/>
        </w:rPr>
        <w:fldChar w:fldCharType="end"/>
      </w:r>
      <w:r w:rsidR="00602EC9">
        <w:rPr>
          <w:lang w:val="en-US"/>
        </w:rPr>
        <w:t>;</w:t>
      </w:r>
      <w:r w:rsidR="00B31F8B" w:rsidRPr="00B31F8B">
        <w:rPr>
          <w:lang w:val="en-US"/>
        </w:rPr>
        <w:t xml:space="preserve"> including</w:t>
      </w:r>
      <w:r w:rsidR="00602EC9">
        <w:rPr>
          <w:lang w:val="en-US"/>
        </w:rPr>
        <w:t>, peer or nurse-</w:t>
      </w:r>
      <w:r w:rsidR="00B31F8B" w:rsidRPr="00B31F8B">
        <w:rPr>
          <w:lang w:val="en-US"/>
        </w:rPr>
        <w:t>delivered directly-observed-therapy (DOT)</w:t>
      </w:r>
      <w:r w:rsidR="00BC00B6">
        <w:rPr>
          <w:lang w:val="en-US"/>
        </w:rPr>
        <w:fldChar w:fldCharType="begin"/>
      </w:r>
      <w:r w:rsidR="00BC00B6">
        <w:rPr>
          <w:lang w:val="en-US"/>
        </w:rPr>
        <w:instrText xml:space="preserve"> ADDIN PAPERS2_CITATIONS &lt;citation&gt;&lt;uuid&gt;FE9CBCB1-2003-4313-AC3E-6F67BD970BC6&lt;/uuid&gt;&lt;priority&gt;0&lt;/priority&gt;&lt;publications&gt;&lt;publication&gt;&lt;uuid&gt;C5EBE8E0-8618-4B9F-913C-B9AD4393D782&lt;/uuid&gt;&lt;volume&gt;46&lt;/volume&gt;&lt;doi&gt;10.1097/QAI.0b013e318153f7ba&lt;/doi&gt;&lt;startpage&gt;238&lt;/startpage&gt;&lt;publication_date&gt;99200710011200000000222000&lt;/publication_date&gt;&lt;url&gt;http://eutils.ncbi.nlm.nih.gov/entrez/eutils/elink.fcgi?dbfrom=pubmed&amp;amp;id=17693890&amp;amp;retmode=ref&amp;amp;cmd=prlinks&lt;/url&gt;&lt;type&gt;400&lt;/type&gt;&lt;title&gt;Randomized control trial of peer-delivered, modified directly observed therapy for HAART in Mozambique.&lt;/title&gt;&lt;location&gt;&amp;lt;html&amp;gt;&amp;lt;head&amp;gt;&amp;lt;meta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Psychology, University of Washington, Seattle, WA 98195-1525, USA. pearsonc@u.washington.edu&lt;/institution&gt;&lt;number&gt;2&lt;/number&gt;&lt;subtype&gt;400&lt;/subtype&gt;&lt;endpage&gt;244&lt;/endpage&gt;&lt;bundle&gt;&lt;publication&gt;&lt;title&gt;Journal of Acquired Immune Deficiency Syndromes&lt;/title&gt;&lt;type&gt;-100&lt;/type&gt;&lt;subtype&gt;-100&lt;/subtype&gt;&lt;uuid&gt;C88F0AA4-6709-4E22-92D5-FC6DF6CD4F27&lt;/uuid&gt;&lt;/publication&gt;&lt;/bundle&gt;&lt;authors&gt;&lt;author&gt;&lt;firstName&gt;Cynthia&lt;/firstName&gt;&lt;middleNames&gt;R&lt;/middleNames&gt;&lt;lastName&gt;Pearson&lt;/lastName&gt;&lt;/author&gt;&lt;author&gt;&lt;firstName&gt;Mark&lt;/firstName&gt;&lt;middleNames&gt;A&lt;/middleNames&gt;&lt;lastName&gt;Micek&lt;/lastName&gt;&lt;/author&gt;&lt;author&gt;&lt;firstName&gt;Jane&lt;/firstName&gt;&lt;middleNames&gt;M&lt;/middleNames&gt;&lt;lastName&gt;Simoni&lt;/lastName&gt;&lt;/author&gt;&lt;author&gt;&lt;firstName&gt;Peter&lt;/firstName&gt;&lt;middleNames&gt;D&lt;/middleNames&gt;&lt;lastName&gt;Hoff&lt;/lastName&gt;&lt;/author&gt;&lt;author&gt;&lt;firstName&gt;Eduardo&lt;/firstName&gt;&lt;lastName&gt;Matediana&lt;/lastName&gt;&lt;/author&gt;&lt;author&gt;&lt;firstName&gt;Diane&lt;/firstName&gt;&lt;middleNames&gt;P&lt;/middleNames&gt;&lt;lastName&gt;Martin&lt;/lastName&gt;&lt;/author&gt;&lt;author&gt;&lt;firstName&gt;Global&lt;/firstName&gt;&lt;lastName&gt;Fund&lt;/lastName&gt;&lt;/author&gt;&lt;/authors&gt;&lt;/publication&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BC00B6">
        <w:rPr>
          <w:lang w:val="en-US"/>
        </w:rPr>
        <w:fldChar w:fldCharType="separate"/>
      </w:r>
      <w:r w:rsidR="00BC00B6">
        <w:rPr>
          <w:lang w:val="en-US"/>
        </w:rPr>
        <w:t>{Pearson:2007fw, Sarna:2008tb}</w:t>
      </w:r>
      <w:r w:rsidR="00BC00B6">
        <w:rPr>
          <w:lang w:val="en-US"/>
        </w:rPr>
        <w:fldChar w:fldCharType="end"/>
      </w:r>
      <w:r w:rsidR="00B31F8B" w:rsidRPr="00B31F8B">
        <w:rPr>
          <w:lang w:val="en-US"/>
        </w:rPr>
        <w:t>, the use of electronic drug monitoring</w:t>
      </w:r>
      <w:r w:rsidR="00BC00B6">
        <w:rPr>
          <w:lang w:val="en-US"/>
        </w:rPr>
        <w:fldChar w:fldCharType="begin"/>
      </w:r>
      <w:r w:rsidR="00BC00B6">
        <w:rPr>
          <w:lang w:val="en-US"/>
        </w:rPr>
        <w:instrText xml:space="preserve"> ADDIN PAPERS2_CITATIONS &lt;citation&gt;&lt;uuid&gt;CAD3ED4D-F974-46CA-BDA9-0AE66D1BC721&lt;/uuid&gt;&lt;priority&gt;0&lt;/priority&gt;&lt;publications&gt;&lt;publication&gt;&lt;uuid&gt;5EEE922D-41A9-493A-B9AB-91EB356157F2&lt;/uuid&gt;&lt;volume&gt;14&lt;/volume&gt;&lt;doi&gt;10.1007/s10461-009-9615-1&lt;/doi&gt;&lt;startpage&gt;580&lt;/startpage&gt;&lt;publication_date&gt;99201006001200000000220000&lt;/publication_date&gt;&lt;url&gt;http://eutils.ncbi.nlm.nih.gov/entrez/eutils/elink.fcgi?dbfrom=pubmed&amp;amp;id=19771504&amp;amp;retmode=ref&amp;amp;cmd=prlinks&lt;/url&gt;&lt;type&gt;400&lt;/type&gt;&lt;title&gt;Using electronic drug monitor feedback to improve adherence to antiretroviral therapy among HIV-positive patients in China.&lt;/title&gt;&lt;location&gt;&amp;lt;html&amp;gt;&amp;lt;head&amp;gt;&amp;lt;meta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International Health and Development, Boston University, Boston, MA, USA. lsabin@bu.edu&lt;/institution&gt;&lt;number&gt;3&lt;/number&gt;&lt;subtype&gt;400&lt;/subtype&gt;&lt;endpage&gt;589&lt;/endpage&gt;&lt;bundle&gt;&lt;publication&gt;&lt;title&gt;AIDS and Behavior&lt;/title&gt;&lt;type&gt;-100&lt;/type&gt;&lt;subtype&gt;-100&lt;/subtype&gt;&lt;uuid&gt;8971F416-B7E1-413B-AD41-F2D3EDE7D77C&lt;/uuid&gt;&lt;/publication&gt;&lt;/bundle&gt;&lt;authors&gt;&lt;author&gt;&lt;firstName&gt;Lora&lt;/firstName&gt;&lt;middleNames&gt;L&lt;/middleNames&gt;&lt;lastName&gt;Sabin&lt;/lastName&gt;&lt;/author&gt;&lt;author&gt;&lt;firstName&gt;Mary&lt;/firstName&gt;&lt;middleNames&gt;Bachman&lt;/middleNames&gt;&lt;lastName&gt;DeSilva&lt;/lastName&gt;&lt;/author&gt;&lt;author&gt;&lt;firstName&gt;Davidson&lt;/firstName&gt;&lt;middleNames&gt;H&lt;/middleNames&gt;&lt;lastName&gt;Hamer&lt;/lastName&gt;&lt;/author&gt;&lt;author&gt;&lt;firstName&gt;Keyi&lt;/firstName&gt;&lt;lastName&gt;Xu&lt;/lastName&gt;&lt;/author&gt;&lt;author&gt;&lt;firstName&gt;Jianbo&lt;/firstName&gt;&lt;lastName&gt;Zhang&lt;/lastName&gt;&lt;/author&gt;&lt;author&gt;&lt;firstName&gt;Tao&lt;/firstName&gt;&lt;lastName&gt;Li&lt;/lastName&gt;&lt;/author&gt;&lt;author&gt;&lt;firstName&gt;Ira&lt;/firstName&gt;&lt;middleNames&gt;B&lt;/middleNames&gt;&lt;lastName&gt;Wilson&lt;/lastName&gt;&lt;/author&gt;&lt;author&gt;&lt;firstName&gt;Christopher&lt;/firstName&gt;&lt;middleNames&gt;J&lt;/middleNames&gt;&lt;lastName&gt;Gill&lt;/lastName&gt;&lt;/author&gt;&lt;/authors&gt;&lt;/publication&gt;&lt;/publications&gt;&lt;cites&gt;&lt;/cites&gt;&lt;/citation&gt;</w:instrText>
      </w:r>
      <w:r w:rsidR="00BC00B6">
        <w:rPr>
          <w:lang w:val="en-US"/>
        </w:rPr>
        <w:fldChar w:fldCharType="separate"/>
      </w:r>
      <w:r w:rsidR="00BC00B6">
        <w:rPr>
          <w:lang w:val="en-US"/>
        </w:rPr>
        <w:t>{Sabin:2010ce}</w:t>
      </w:r>
      <w:r w:rsidR="00BC00B6">
        <w:rPr>
          <w:lang w:val="en-US"/>
        </w:rPr>
        <w:fldChar w:fldCharType="end"/>
      </w:r>
      <w:r w:rsidR="00B31F8B" w:rsidRPr="00B31F8B">
        <w:rPr>
          <w:lang w:val="en-US"/>
        </w:rPr>
        <w:t>, SMS text message reminders</w:t>
      </w:r>
      <w:r w:rsidR="00BC00B6">
        <w:rPr>
          <w:lang w:val="en-US"/>
        </w:rPr>
        <w:fldChar w:fldCharType="begin"/>
      </w:r>
      <w:r w:rsidR="00BC00B6">
        <w:rPr>
          <w:lang w:val="en-US"/>
        </w:rPr>
        <w:instrText xml:space="preserve"> ADDIN PAPERS2_CITATIONS &lt;citation&gt;&lt;uuid&gt;35933B10-420B-4099-8706-65C2313F1E50&lt;/uuid&gt;&lt;priority&gt;0&lt;/priority&gt;&lt;publications&gt;&lt;publication&gt;&lt;uuid&gt;260F9CE7-17B7-4E2A-83B6-93700420B2FD&lt;/uuid&gt;&lt;volume&gt;376&lt;/volume&gt;&lt;doi&gt;10.1016/S0140-6736(10)61997-6&lt;/doi&gt;&lt;startpage&gt;1838&lt;/startpage&gt;&lt;publication_date&gt;99201011271200000000222000&lt;/publication_date&gt;&lt;url&gt;http://eutils.ncbi.nlm.nih.gov/entrez/eutils/elink.fcgi?dbfrom=pubmed&amp;amp;id=21071074&amp;amp;retmode=ref&amp;amp;cmd=prlinks&lt;/url&gt;&lt;type&gt;400&lt;/type&gt;&lt;title&gt;Effects of a mobile phone short message service on antiretroviral treatment adherence in Kenya (WelTel Kenya1): a randomised trial.&lt;/title&gt;&lt;location&gt;&amp;lt;html&amp;gt;&amp;lt;head&amp;gt;&amp;lt;meta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Medical Microbiology, University of Nairobi, Nairobi, Kenya. rlester.id@gmail.com&lt;/institution&gt;&lt;number&gt;9755&lt;/number&gt;&lt;subtype&gt;400&lt;/subtype&gt;&lt;endpage&gt;1845&lt;/endpage&gt;&lt;bundle&gt;&lt;publication&gt;&lt;publisher&gt;Elsevier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ichard&lt;/firstName&gt;&lt;middleNames&gt;T&lt;/middleNames&gt;&lt;lastName&gt;Lester&lt;/lastName&gt;&lt;/author&gt;&lt;author&gt;&lt;firstName&gt;Paul&lt;/firstName&gt;&lt;lastName&gt;Ritvo&lt;/lastName&gt;&lt;/author&gt;&lt;author&gt;&lt;firstName&gt;Edward&lt;/firstName&gt;&lt;middleNames&gt;J&lt;/middleNames&gt;&lt;lastName&gt;Mills&lt;/lastName&gt;&lt;/author&gt;&lt;author&gt;&lt;firstName&gt;Antony&lt;/firstName&gt;&lt;lastName&gt;Kariri&lt;/lastName&gt;&lt;/author&gt;&lt;author&gt;&lt;firstName&gt;Sarah&lt;/firstName&gt;&lt;lastName&gt;Karanja&lt;/lastName&gt;&lt;/author&gt;&lt;author&gt;&lt;firstName&gt;Michael&lt;/firstName&gt;&lt;middleNames&gt;H&lt;/middleNames&gt;&lt;lastName&gt;Chung&lt;/lastName&gt;&lt;/author&gt;&lt;author&gt;&lt;firstName&gt;William&lt;/firstName&gt;&lt;lastName&gt;Jack&lt;/lastName&gt;&lt;/author&gt;&lt;author&gt;&lt;firstName&gt;James&lt;/firstName&gt;&lt;lastName&gt;Habyarimana&lt;/lastName&gt;&lt;/author&gt;&lt;author&gt;&lt;firstName&gt;Mohsen&lt;/firstName&gt;&lt;lastName&gt;Sadatsafavi&lt;/lastName&gt;&lt;/author&gt;&lt;author&gt;&lt;firstName&gt;Mehdi&lt;/firstName&gt;&lt;lastName&gt;Najafzadeh&lt;/lastName&gt;&lt;/author&gt;&lt;author&gt;&lt;firstName&gt;Carlo&lt;/firstName&gt;&lt;middleNames&gt;A&lt;/middleNames&gt;&lt;lastName&gt;Marra&lt;/lastName&gt;&lt;/author&gt;&lt;author&gt;&lt;firstName&gt;Benson&lt;/firstName&gt;&lt;lastName&gt;Estambale&lt;/lastName&gt;&lt;/author&gt;&lt;author&gt;&lt;firstName&gt;Elizabeth&lt;/firstName&gt;&lt;middleNames&gt;N&lt;/middleNames&gt;&lt;lastName&gt;Ngugi&lt;/lastName&gt;&lt;/author&gt;&lt;author&gt;&lt;firstName&gt;T&lt;/firstName&gt;&lt;middleNames&gt;Blake&lt;/middleNames&gt;&lt;lastName&gt;Ball&lt;/lastName&gt;&lt;/author&gt;&lt;author&gt;&lt;firstName&gt;Lehana&lt;/firstName&gt;&lt;lastName&gt;Thabane&lt;/lastName&gt;&lt;/author&gt;&lt;author&gt;&lt;firstName&gt;Lawrence&lt;/firstName&gt;&lt;middleNames&gt;J&lt;/middleNames&gt;&lt;lastName&gt;Gelmon&lt;/lastName&gt;&lt;/author&gt;&lt;author&gt;&lt;firstName&gt;Joshua&lt;/firstName&gt;&lt;lastName&gt;Kimani&lt;/lastName&gt;&lt;/author&gt;&lt;author&gt;&lt;firstName&gt;Marta&lt;/firstName&gt;&lt;lastName&gt;Ackers&lt;/lastName&gt;&lt;/author&gt;&lt;author&gt;&lt;firstName&gt;Francis&lt;/firstName&gt;&lt;middleNames&gt;A&lt;/middleNames&gt;&lt;lastName&gt;Plummer&lt;/lastName&gt;&lt;/author&gt;&lt;/authors&gt;&lt;/publication&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Home&amp;lt;/a&amp;gt;&amp;lt;/div&amp;gt;&amp;lt;/body&amp;gt;&amp;lt;/html&amp;gt;&lt;/location&gt;&lt;publication_date&gt;99201406021200000000222000&lt;/publication_date&gt;&lt;doi&gt;10.1016/S1473-3099(14)70778-9&lt;/doi&gt;&lt;institution&gt;Department of Clinical Epidemiology and Biostatistics, McMaster University, Hamilton, ON L8S 4K1, Canada. Electronic address: mbuagblc@mcmaster.ca.&lt;/institution&gt;&lt;title&gt;Mobile phone reminders for paediatric HIV follow-up care.&lt;/title&gt;&lt;uuid&gt;033A3E7B-D92A-4BCB-9FF2-D47C9FC732AF&lt;/uuid&gt;&lt;subtype&gt;400&lt;/subtype&gt;&lt;type&gt;400&lt;/type&gt;&lt;url&gt;http://eutils.ncbi.nlm.nih.gov/entrez/eutils/elink.fcgi?dbfrom=pubmed&amp;amp;id=24932892&amp;amp;retmode=ref&amp;amp;cmd=prlinks&lt;/url&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Lawrence&lt;/firstName&gt;&lt;lastName&gt;Mbuagbaw&lt;/lastName&gt;&lt;/author&gt;&lt;/authors&gt;&lt;/publication&gt;&lt;/publications&gt;&lt;cites&gt;&lt;/cites&gt;&lt;/citation&gt;</w:instrText>
      </w:r>
      <w:r w:rsidR="00BC00B6">
        <w:rPr>
          <w:lang w:val="en-US"/>
        </w:rPr>
        <w:fldChar w:fldCharType="separate"/>
      </w:r>
      <w:r w:rsidR="00BC00B6">
        <w:rPr>
          <w:lang w:val="en-US"/>
        </w:rPr>
        <w:t>{Lester:2010jp, Mbuagbaw:2014jg}</w:t>
      </w:r>
      <w:r w:rsidR="00BC00B6">
        <w:rPr>
          <w:lang w:val="en-US"/>
        </w:rPr>
        <w:fldChar w:fldCharType="end"/>
      </w:r>
      <w:r w:rsidR="00B31F8B" w:rsidRPr="00B31F8B">
        <w:rPr>
          <w:lang w:val="en-US"/>
        </w:rPr>
        <w:t xml:space="preserve">, adherence </w:t>
      </w:r>
      <w:r w:rsidR="00BC00B6" w:rsidRPr="00B31F8B">
        <w:rPr>
          <w:lang w:val="en-US"/>
        </w:rPr>
        <w:t>counseling</w:t>
      </w:r>
      <w:r w:rsidR="00B31F8B" w:rsidRPr="00B31F8B">
        <w:rPr>
          <w:lang w:val="en-US"/>
        </w:rPr>
        <w:t xml:space="preserve"> and educ</w:t>
      </w:r>
      <w:r w:rsidR="00D857E0">
        <w:rPr>
          <w:lang w:val="en-US"/>
        </w:rPr>
        <w:t>a</w:t>
      </w:r>
      <w:r w:rsidR="00B31F8B" w:rsidRPr="00B31F8B">
        <w:rPr>
          <w:lang w:val="en-US"/>
        </w:rPr>
        <w:t>tion</w:t>
      </w:r>
      <w:r w:rsidR="00BC00B6">
        <w:rPr>
          <w:lang w:val="en-US"/>
        </w:rPr>
        <w:fldChar w:fldCharType="begin"/>
      </w:r>
      <w:r w:rsidR="00BC00B6">
        <w:rPr>
          <w:lang w:val="en-US"/>
        </w:rPr>
        <w:instrText xml:space="preserve"> ADDIN PAPERS2_CITATIONS &lt;citation&gt;&lt;uuid&gt;676EBAA3-99E2-4C17-B0FF-936BE4948D27&lt;/uuid&gt;&lt;priority&gt;0&lt;/priority&gt;&lt;publications&gt;&lt;publication&gt;&lt;uuid&gt;6274E856-F482-4B4F-BD40-77C7FE94CE04&lt;/uuid&gt;&lt;volume&gt;8&lt;/volume&gt;&lt;accepted_date&gt;99201101191200000000222000&lt;/accepted_date&gt;&lt;doi&gt;10.1371/journal.pmed.1000422&lt;/doi&gt;&lt;startpage&gt;e1000422&lt;/startpage&gt;&lt;publication_date&gt;99201103001200000000220000&lt;/publication_date&gt;&lt;url&gt;http://eutils.ncbi.nlm.nih.gov/entrez/eutils/elink.fcgi?dbfrom=pubmed&amp;amp;id=21390262&amp;amp;retmode=ref&amp;amp;cmd=prlinks&lt;/url&gt;&lt;type&gt;400&lt;/type&gt;&lt;title&gt;A randomized controlled trial comparing the effects of counseling and alarm device on HAART adherence and virologic outcomes.&lt;/title&gt;&lt;location&gt;200,9,47.6560097,-122.3093400&lt;/location&gt;&lt;submission_date&gt;99201008171200000000222000&lt;/submission_date&gt;&lt;number&gt;3&lt;/number&gt;&lt;institution&gt;Department of Global Health, University of Washington, Seattle, Washington, USA. mhchung@uw.edu&lt;/institution&gt;&lt;subtype&gt;400&lt;/subtype&gt;&lt;bundle&gt;&lt;publication&gt;&lt;title&gt;PLoS Medicine&lt;/title&gt;&lt;type&gt;-100&lt;/type&gt;&lt;subtype&gt;-100&lt;/subtype&gt;&lt;uuid&gt;032F8D8E-8579-48D1-833A-A61EDCB35F0F&lt;/uuid&gt;&lt;/publication&gt;&lt;/bundle&gt;&lt;authors&gt;&lt;author&gt;&lt;firstName&gt;Michael&lt;/firstName&gt;&lt;middleNames&gt;H&lt;/middleNames&gt;&lt;lastName&gt;Chung&lt;/lastName&gt;&lt;/author&gt;&lt;author&gt;&lt;firstName&gt;Barbra&lt;/firstName&gt;&lt;middleNames&gt;A&lt;/middleNames&gt;&lt;lastName&gt;Richardson&lt;/lastName&gt;&lt;/author&gt;&lt;author&gt;&lt;firstName&gt;Kenneth&lt;/firstName&gt;&lt;lastName&gt;Tapia&lt;/lastName&gt;&lt;/author&gt;&lt;author&gt;&lt;firstName&gt;Sarah&lt;/firstName&gt;&lt;lastName&gt;Benki-Nugent&lt;/lastName&gt;&lt;/author&gt;&lt;author&gt;&lt;firstName&gt;James&lt;/firstName&gt;&lt;middleNames&gt;N&lt;/middleNames&gt;&lt;lastName&gt;Kiarie&lt;/lastName&gt;&lt;/author&gt;&lt;author&gt;&lt;firstName&gt;Jane&lt;/firstName&gt;&lt;middleNames&gt;M&lt;/middleNames&gt;&lt;lastName&gt;Simoni&lt;/lastName&gt;&lt;/author&gt;&lt;author&gt;&lt;firstName&gt;Julie&lt;/firstName&gt;&lt;lastName&gt;Overbaugh&lt;/lastName&gt;&lt;/author&gt;&lt;author&gt;&lt;firstName&gt;Mena&lt;/firstName&gt;&lt;lastName&gt;Attwa&lt;/lastName&gt;&lt;/author&gt;&lt;author&gt;&lt;firstName&gt;Grace&lt;/firstName&gt;&lt;middleNames&gt;C&lt;/middleNames&gt;&lt;lastName&gt;John-Stewart&lt;/lastName&gt;&lt;/author&gt;&lt;/authors&gt;&lt;/publication&gt;&lt;/publications&gt;&lt;cites&gt;&lt;/cites&gt;&lt;/citation&gt;</w:instrText>
      </w:r>
      <w:r w:rsidR="00BC00B6">
        <w:rPr>
          <w:lang w:val="en-US"/>
        </w:rPr>
        <w:fldChar w:fldCharType="separate"/>
      </w:r>
      <w:r w:rsidR="00BC00B6">
        <w:rPr>
          <w:lang w:val="en-US"/>
        </w:rPr>
        <w:t>{Chung:2011jm}</w:t>
      </w:r>
      <w:r w:rsidR="00BC00B6">
        <w:rPr>
          <w:lang w:val="en-US"/>
        </w:rPr>
        <w:fldChar w:fldCharType="end"/>
      </w:r>
      <w:r w:rsidR="00602EC9">
        <w:rPr>
          <w:lang w:val="en-US"/>
        </w:rPr>
        <w:t>,</w:t>
      </w:r>
      <w:r w:rsidR="00B31F8B" w:rsidRPr="00B31F8B">
        <w:rPr>
          <w:lang w:val="en-US"/>
        </w:rPr>
        <w:t xml:space="preserve"> together with food incentives</w:t>
      </w:r>
      <w:r w:rsidR="00BC00B6">
        <w:rPr>
          <w:lang w:val="en-US"/>
        </w:rPr>
        <w:fldChar w:fldCharType="begin"/>
      </w:r>
      <w:r w:rsidR="00BC00B6">
        <w:rPr>
          <w:lang w:val="en-US"/>
        </w:rPr>
        <w:instrText xml:space="preserve"> ADDIN PAPERS2_CITATIONS &lt;citation&gt;&lt;uuid&gt;9EACF943-B7F2-4702-A025-FEA39F94F33C&lt;/uuid&gt;&lt;priority&gt;0&lt;/priority&gt;&lt;publications&gt;&lt;publication&gt;&lt;uuid&gt;765D532C-928B-44A3-BF1C-401C05274B31&lt;/uuid&gt;&lt;volume&gt;49&lt;/volume&gt;&lt;doi&gt;10.1097/QAI.0b013e31818455d2&lt;/doi&gt;&lt;startpage&gt;190&lt;/startpage&gt;&lt;publication_date&gt;99200810011200000000222000&lt;/publication_date&gt;&lt;url&gt;http://eutils.ncbi.nlm.nih.gov/entrez/eutils/elink.fcgi?dbfrom=pubmed&amp;amp;id=18769349&amp;amp;retmode=ref&amp;amp;cmd=prlinks&lt;/url&gt;&lt;type&gt;400&lt;/type&gt;&lt;title&gt;A pilot study of food supplementation to improve adherence to antiretroviral therapy among food-insecure adults in Lusaka,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Home&amp;lt;/a&amp;gt;&amp;lt;/div&amp;gt;&amp;lt;/body&amp;gt;&amp;lt;/html&amp;gt;&lt;/location&gt;&lt;institution&gt;Centre for Infectious Disease Research in Zambia, Plot 1275 Lubutu Road, Lusaka, Zambia. cantrell@uab.edu&lt;/institution&gt;&lt;number&gt;2&lt;/number&gt;&lt;subtype&gt;400&lt;/subtype&gt;&lt;endpage&gt;195&lt;/endpage&gt;&lt;bundle&gt;&lt;publication&gt;&lt;title&gt;Journal of Acquired Immune Deficiency Syndromes&lt;/title&gt;&lt;type&gt;-100&lt;/type&gt;&lt;subtype&gt;-100&lt;/subtype&gt;&lt;uuid&gt;C88F0AA4-6709-4E22-92D5-FC6DF6CD4F27&lt;/uuid&gt;&lt;/publication&gt;&lt;/bundle&gt;&lt;authors&gt;&lt;author&gt;&lt;firstName&gt;Ronald&lt;/firstName&gt;&lt;middleNames&gt;A&lt;/middleNames&gt;&lt;lastName&gt;Cantrell&lt;/lastName&gt;&lt;/author&gt;&lt;author&gt;&lt;firstName&gt;Moses&lt;/firstName&gt;&lt;lastName&gt;Sinkala&lt;/lastName&gt;&lt;/author&gt;&lt;author&gt;&lt;firstName&gt;Karen&lt;/firstName&gt;&lt;lastName&gt;Megazinni&lt;/lastName&gt;&lt;/author&gt;&lt;author&gt;&lt;firstName&gt;Sibi&lt;/firstName&gt;&lt;lastName&gt;Lawson-Marriott&lt;/lastName&gt;&lt;/author&gt;&lt;author&gt;&lt;firstName&gt;Sierra&lt;/firstName&gt;&lt;lastName&gt;Washington&lt;/lastName&gt;&lt;/author&gt;&lt;author&gt;&lt;firstName&gt;Benjamin&lt;/firstName&gt;&lt;middleNames&gt;H&lt;/middleNames&gt;&lt;lastName&gt;Chi&lt;/lastName&gt;&lt;/author&gt;&lt;author&gt;&lt;firstName&gt;Bushimbwa&lt;/firstName&gt;&lt;lastName&gt;Tambatamba-Chapula&lt;/lastName&gt;&lt;/author&gt;&lt;author&gt;&lt;firstName&gt;Jens&lt;/firstName&gt;&lt;lastName&gt;Levy&lt;/lastName&gt;&lt;/author&gt;&lt;author&gt;&lt;firstName&gt;Elizabeth&lt;/firstName&gt;&lt;middleNames&gt;M&lt;/middleNames&gt;&lt;lastName&gt;Stringer&lt;/lastName&gt;&lt;/author&gt;&lt;author&gt;&lt;firstName&gt;Lloyd&lt;/firstName&gt;&lt;middleNames&gt;B&lt;/middleNames&gt;&lt;lastName&gt;Mulenga&lt;/lastName&gt;&lt;/author&gt;&lt;author&gt;&lt;firstName&gt;Jeffrey&lt;/firstName&gt;&lt;middleNames&gt;S A&lt;/middleNames&gt;&lt;lastName&gt;Stringer&lt;/lastName&gt;&lt;/author&gt;&lt;/authors&gt;&lt;/publication&gt;&lt;publication&gt;&lt;uuid&gt;93C196CB-445E-4E7E-A736-4D893D20C7DB&lt;/uuid&gt;&lt;volume&gt;99&lt;/volume&gt;&lt;doi&gt;10.2105/AJPH.2008.137174&lt;/doi&gt;&lt;startpage&gt;215&lt;/startpage&gt;&lt;publication_date&gt;99200902001200000000220000&lt;/publication_date&gt;&lt;url&gt;http://eutils.ncbi.nlm.nih.gov/entrez/eutils/elink.fcgi?dbfrom=pubmed&amp;amp;id=19059851&amp;amp;retmode=ref&amp;amp;cmd=prlinks&lt;/url&gt;&lt;type&gt;400&lt;/type&gt;&lt;title&gt;Integrating nutrition support for food-insecure patients and their dependents into an HIV care and treatment program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Medicine, Indiana University, Indianapolis, IN 46202, USA.&lt;/institution&gt;&lt;number&gt;2&lt;/number&gt;&lt;subtype&gt;400&lt;/subtype&gt;&lt;endpage&gt;221&lt;/endpage&gt;&lt;bundle&gt;&lt;publication&gt;&lt;title&gt;American Journal of Public Health&lt;/title&gt;&lt;type&gt;-100&lt;/type&gt;&lt;subtype&gt;-100&lt;/subtype&gt;&lt;uuid&gt;C64D02CD-E177-47DB-BFE3-FF252AA11289&lt;/uuid&gt;&lt;/publication&gt;&lt;/bundle&gt;&lt;authors&gt;&lt;author&gt;&lt;firstName&gt;Joseph&lt;/firstName&gt;&lt;middleNames&gt;J&lt;/middleNames&gt;&lt;lastName&gt;Mamlin&lt;/lastName&gt;&lt;/author&gt;&lt;author&gt;&lt;firstName&gt;Sylvester&lt;/firstName&gt;&lt;middleNames&gt;N&lt;/middleNames&gt;&lt;lastName&gt;Kimaiyo&lt;/lastName&gt;&lt;/author&gt;&lt;author&gt;&lt;firstName&gt;Stephen&lt;/firstName&gt;&lt;lastName&gt;Lewis&lt;/lastName&gt;&lt;/author&gt;&lt;author&gt;&lt;firstName&gt;Hannah&lt;/firstName&gt;&lt;lastName&gt;Tadayo&lt;/lastName&gt;&lt;/author&gt;&lt;author&gt;&lt;firstName&gt;Fanice&lt;/firstName&gt;&lt;middleNames&gt;Komen&lt;/middleNames&gt;&lt;lastName&gt;Jerop&lt;/lastName&gt;&lt;/author&gt;&lt;author&gt;&lt;firstName&gt;Catherine&lt;/firstName&gt;&lt;lastName&gt;Gichunge&lt;/lastName&gt;&lt;/author&gt;&lt;author&gt;&lt;firstName&gt;Tomeka&lt;/firstName&gt;&lt;lastName&gt;Petersen&lt;/lastName&gt;&lt;/author&gt;&lt;author&gt;&lt;firstName&gt;Yuehwern&lt;/firstName&gt;&lt;lastName&gt;Yih&lt;/lastName&gt;&lt;/author&gt;&lt;author&gt;&lt;firstName&gt;Paula&lt;/firstName&gt;&lt;lastName&gt;Braitstein&lt;/lastName&gt;&lt;/author&gt;&lt;author&gt;&lt;firstName&gt;Robert&lt;/firstName&gt;&lt;middleNames&gt;M&lt;/middleNames&gt;&lt;lastName&gt;Einterz&lt;/lastName&gt;&lt;/author&gt;&lt;/authors&gt;&lt;/publication&gt;&lt;/publications&gt;&lt;cites&gt;&lt;/cites&gt;&lt;/citation&gt;</w:instrText>
      </w:r>
      <w:r w:rsidR="00BC00B6">
        <w:rPr>
          <w:lang w:val="en-US"/>
        </w:rPr>
        <w:fldChar w:fldCharType="separate"/>
      </w:r>
      <w:r w:rsidR="00BC00B6">
        <w:rPr>
          <w:lang w:val="en-US"/>
        </w:rPr>
        <w:t>{Cantrell:2008ii, Mamlin:2009gf}</w:t>
      </w:r>
      <w:r w:rsidR="00BC00B6">
        <w:rPr>
          <w:lang w:val="en-US"/>
        </w:rPr>
        <w:fldChar w:fldCharType="end"/>
      </w:r>
      <w:r w:rsidR="00F30180">
        <w:rPr>
          <w:lang w:val="en-US"/>
        </w:rPr>
        <w:t>.</w:t>
      </w:r>
    </w:p>
    <w:p w14:paraId="04A15B15" w14:textId="77777777" w:rsidR="00022076" w:rsidRDefault="00022076" w:rsidP="00C56971">
      <w:pPr>
        <w:pStyle w:val="normal0"/>
        <w:ind w:firstLine="720"/>
        <w:contextualSpacing w:val="0"/>
      </w:pPr>
    </w:p>
    <w:p w14:paraId="026CD3BA" w14:textId="6B71920F" w:rsidR="00BB778B" w:rsidRDefault="008C7C9C" w:rsidP="00C56971">
      <w:pPr>
        <w:pStyle w:val="normal0"/>
        <w:ind w:firstLine="720"/>
        <w:contextualSpacing w:val="0"/>
      </w:pPr>
      <w:r>
        <w:t xml:space="preserve">With </w:t>
      </w:r>
      <w:r w:rsidR="00D225D0">
        <w:t xml:space="preserve">a variety </w:t>
      </w:r>
      <w:r>
        <w:t>of intervent</w:t>
      </w:r>
      <w:r w:rsidR="00D225D0">
        <w:t>ions aimed at strengthening various points of care</w:t>
      </w:r>
      <w:r>
        <w:t xml:space="preserve">, </w:t>
      </w:r>
      <w:r w:rsidR="00D225D0">
        <w:t xml:space="preserve">programme providers </w:t>
      </w:r>
      <w:r w:rsidR="00A8362A">
        <w:t xml:space="preserve">need to </w:t>
      </w:r>
      <w:r w:rsidR="000B3728">
        <w:t xml:space="preserve">calculate where best to implement interventions to maximise patient outcomes. </w:t>
      </w:r>
      <w:r w:rsidR="004D21DE">
        <w:t>The concept of the “Cascade of Care” is a means of visualising the events and pathways through care taken by individuals, and allows us to link outcomes to earlier care experience{Kilmarx:2013iy, Hallett:2013ig}.</w:t>
      </w:r>
      <w:r w:rsidR="00C56971">
        <w:t xml:space="preserve"> </w:t>
      </w:r>
      <w:r w:rsidR="00154A85">
        <w:t>As</w:t>
      </w:r>
      <w:r w:rsidR="00A86169">
        <w:t xml:space="preserve"> evidence now highlights deficiencies </w:t>
      </w:r>
      <w:r w:rsidR="002D0219">
        <w:t xml:space="preserve">across the spectrum of </w:t>
      </w:r>
      <w:r w:rsidR="00A86169">
        <w:t>care,</w:t>
      </w:r>
      <w:r w:rsidR="002D0219">
        <w:t xml:space="preserve"> the traditional concept of linear flow is challenged by </w:t>
      </w:r>
      <w:r w:rsidR="00154A85">
        <w:t>trends in the data indicating patients often become lost from care, before subsequently re-engaging or potentially engage for the first time later than indicated</w:t>
      </w:r>
      <w:r w:rsidR="009C3563">
        <w:fldChar w:fldCharType="begin"/>
      </w:r>
      <w:r w:rsidR="009C3563">
        <w:instrText xml:space="preserve"> ADDIN PAPERS2_CITATIONS &lt;citation&gt;&lt;uuid&gt;FBBC71F7-1344-492D-99D4-84C6C048B1E8&lt;/uuid&gt;&lt;priority&gt;0&lt;/priority&gt;&lt;publications&gt;&lt;publication&gt;&lt;uuid&gt;E6D124B6-1F98-4B1F-85FC-C90BDCD1E4D3&lt;/uuid&gt;&lt;volume&gt;63 Suppl 2&lt;/volume&gt;&lt;doi&gt;10.1097/QAI.0b013e318298721b&lt;/doi&gt;&lt;startpage&gt;S228&lt;/startpage&gt;&lt;publication_date&gt;99201307001200000000220000&lt;/publication_date&gt;&lt;url&gt;http://eutils.ncbi.nlm.nih.gov/entrez/eutils/elink.fcgi?dbfrom=pubmed&amp;amp;id=23764640&amp;amp;retmode=ref&amp;amp;cmd=prlinks&lt;/url&gt;&lt;type&gt;400&lt;/type&gt;&lt;title&gt;A side door into care cascade for HIV-infected patients?&lt;/title&gt;&lt;location&gt;&amp;lt;html&amp;gt;&amp;lt;head&amp;gt;&amp;lt;meta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Infectious Disease Epidemiology, Imperial College London, London, United Kingdom. timothy.hallett@imperial.ac.uk&lt;/institution&gt;&lt;subtype&gt;400&lt;/subtype&gt;&lt;endpage&gt;32&lt;/endpage&gt;&lt;bundle&gt;&lt;publication&gt;&lt;title&gt;Journal of Acquired Immune Deficiency Syndromes&lt;/title&gt;&lt;type&gt;-100&lt;/type&gt;&lt;subtype&gt;-100&lt;/subtype&gt;&lt;uuid&gt;C88F0AA4-6709-4E22-92D5-FC6DF6CD4F27&lt;/uuid&gt;&lt;/publication&gt;&lt;/bundle&gt;&lt;authors&gt;&lt;author&gt;&lt;firstName&gt;Timothy&lt;/firstName&gt;&lt;middleNames&gt;B&lt;/middleNames&gt;&lt;lastName&gt;Hallett&lt;/lastName&gt;&lt;/author&gt;&lt;author&gt;&lt;firstName&gt;Jeffrey&lt;/firstName&gt;&lt;middleNames&gt;W&lt;/middleNames&gt;&lt;lastName&gt;Eaton&lt;/lastName&gt;&lt;/author&gt;&lt;/authors&gt;&lt;/publication&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9C3563">
        <w:fldChar w:fldCharType="separate"/>
      </w:r>
      <w:r w:rsidR="009C3563">
        <w:rPr>
          <w:lang w:val="en-US"/>
        </w:rPr>
        <w:t>{Hallett:2013ig, Gardner:2011de, Rosen:2011ii}</w:t>
      </w:r>
      <w:r w:rsidR="009C3563">
        <w:fldChar w:fldCharType="end"/>
      </w:r>
      <w:r w:rsidR="00154A85">
        <w:t>.</w:t>
      </w:r>
      <w:r w:rsidR="009C3563">
        <w:t xml:space="preserve"> </w:t>
      </w:r>
      <w:r w:rsidR="00C90A81">
        <w:t xml:space="preserve">To reconcile these trends and to further distinguish the routes into care, we termed the routes by which patients re-engage with care </w:t>
      </w:r>
      <w:r w:rsidR="009C3563">
        <w:t xml:space="preserve">or engage late </w:t>
      </w:r>
      <w:r w:rsidR="00C90A81">
        <w:t>as “side doors”</w:t>
      </w:r>
      <w:r w:rsidR="00154A85">
        <w:t>, to supplement the conventional “front door” route by which care naïve individuals enter{Hallett:2013ig}.</w:t>
      </w:r>
      <w:r w:rsidR="00C56971">
        <w:t xml:space="preserve"> Stratifying routes into care </w:t>
      </w:r>
      <w:r w:rsidR="00BB778B">
        <w:t>in this way allows ART programmes to be properly characterised, enabling insight to be gained from the dynamics of care, which is crucial to understanding where best to intervene and how to prioritise interventions.</w:t>
      </w:r>
    </w:p>
    <w:p w14:paraId="2724B5BD" w14:textId="77777777" w:rsidR="00A86169" w:rsidRDefault="00A86169" w:rsidP="00A86169">
      <w:pPr>
        <w:pStyle w:val="normal0"/>
        <w:ind w:firstLine="720"/>
        <w:contextualSpacing w:val="0"/>
      </w:pPr>
    </w:p>
    <w:p w14:paraId="6C16905C" w14:textId="5F88098A" w:rsidR="00F035BF" w:rsidRDefault="006F0F8D" w:rsidP="00A86169">
      <w:pPr>
        <w:pStyle w:val="normal0"/>
        <w:ind w:firstLine="720"/>
        <w:contextualSpacing w:val="0"/>
      </w:pPr>
      <w:r>
        <w:t>T</w:t>
      </w:r>
      <w:r w:rsidR="00BA31FF">
        <w:t>o fully characterise care</w:t>
      </w:r>
      <w:r w:rsidR="00991531">
        <w:t>, linked</w:t>
      </w:r>
      <w:r w:rsidR="004C03E5">
        <w:t xml:space="preserve"> </w:t>
      </w:r>
      <w:r w:rsidR="00BA31FF">
        <w:t xml:space="preserve">longitudinal data is required </w:t>
      </w:r>
      <w:r w:rsidR="00991531">
        <w:t>at the individual-level to capture</w:t>
      </w:r>
      <w:r w:rsidR="00BA31FF">
        <w:t xml:space="preserve"> the experience of all HIV-infected individuals. </w:t>
      </w:r>
      <w:r w:rsidR="00F035BF">
        <w:t>Yet t</w:t>
      </w:r>
      <w:r w:rsidR="00BA31FF">
        <w:t xml:space="preserve">he majority of available data </w:t>
      </w:r>
      <w:r w:rsidR="00991531">
        <w:t xml:space="preserve">is not linked and </w:t>
      </w:r>
      <w:bookmarkStart w:id="15" w:name="_GoBack"/>
      <w:bookmarkEnd w:id="15"/>
      <w:r w:rsidR="00BA31FF">
        <w:t xml:space="preserve">only describes individuals who have had contact with the clinic. This clinic-level data is </w:t>
      </w:r>
      <w:r w:rsidR="00777774">
        <w:t>biased,</w:t>
      </w:r>
      <w:r w:rsidR="00BA31FF">
        <w:t xml:space="preserve"> as individuals who have never come into contact with the</w:t>
      </w:r>
      <w:r w:rsidR="00B118F3">
        <w:t xml:space="preserve"> clinic are not accounted for. </w:t>
      </w:r>
      <w:r w:rsidR="00F035BF">
        <w:t xml:space="preserve">Additionally, the </w:t>
      </w:r>
      <w:r w:rsidR="00775877">
        <w:t xml:space="preserve">outcomes of patients lost </w:t>
      </w:r>
      <w:r w:rsidR="00836859">
        <w:t>to follow up</w:t>
      </w:r>
      <w:r w:rsidR="00775877">
        <w:t xml:space="preserve"> are</w:t>
      </w:r>
      <w:r w:rsidR="00F035BF">
        <w:t xml:space="preserve"> also needed to </w:t>
      </w:r>
      <w:r w:rsidR="00775877">
        <w:t>exhaustively characterise care</w:t>
      </w:r>
      <w:r w:rsidR="00F035BF">
        <w:t xml:space="preserve">. </w:t>
      </w:r>
      <w:r w:rsidR="008C4A5D">
        <w:t>In summary, t</w:t>
      </w:r>
      <w:r w:rsidR="00F035BF">
        <w:t>hese data limitations restrict the ability to which ART programmes can assess themselves and identify where to take action.</w:t>
      </w:r>
    </w:p>
    <w:p w14:paraId="31C0DC37" w14:textId="77777777" w:rsidR="00C07325" w:rsidRDefault="00C07325" w:rsidP="00C56971">
      <w:pPr>
        <w:pStyle w:val="normal0"/>
        <w:contextualSpacing w:val="0"/>
      </w:pPr>
    </w:p>
    <w:p w14:paraId="4BED9DD6" w14:textId="4C11E63E" w:rsidR="003C38BA" w:rsidRDefault="006F0F8D" w:rsidP="008C4A5D">
      <w:pPr>
        <w:pStyle w:val="normal0"/>
        <w:ind w:firstLine="720"/>
        <w:contextualSpacing w:val="0"/>
      </w:pPr>
      <w:r>
        <w:t>However, s</w:t>
      </w:r>
      <w:r w:rsidR="003578C3">
        <w:t>elect</w:t>
      </w:r>
      <w:r w:rsidR="0004446E">
        <w:t xml:space="preserve"> facilities in sub-Saharan Africa are beginning to collect and distribute this type of data, thereby allowing</w:t>
      </w:r>
      <w:r>
        <w:t xml:space="preserve"> comprehensive</w:t>
      </w:r>
      <w:r w:rsidR="0004446E">
        <w:t xml:space="preserve"> </w:t>
      </w:r>
      <w:r w:rsidR="00E45B14">
        <w:t xml:space="preserve">insight into the dynamics </w:t>
      </w:r>
      <w:r w:rsidR="0004446E">
        <w:t>of care. In this paper</w:t>
      </w:r>
      <w:r w:rsidR="000E0AFF">
        <w:t>, through the use of mathematical modelling,</w:t>
      </w:r>
      <w:r w:rsidR="0004446E">
        <w:t xml:space="preserve"> we evaluate an ART-programme in Kenya</w:t>
      </w:r>
      <w:r w:rsidR="000E0AFF">
        <w:t xml:space="preserve"> to </w:t>
      </w:r>
      <w:r w:rsidR="0004446E">
        <w:t xml:space="preserve">demonstrate how </w:t>
      </w:r>
      <w:r w:rsidR="00C56971">
        <w:t xml:space="preserve">to prioritise </w:t>
      </w:r>
      <w:r w:rsidR="0004446E">
        <w:t xml:space="preserve">interventions </w:t>
      </w:r>
      <w:r w:rsidR="00C56971">
        <w:t xml:space="preserve">to </w:t>
      </w:r>
      <w:r w:rsidR="0004446E">
        <w:t xml:space="preserve">improve health </w:t>
      </w:r>
      <w:r w:rsidR="0085108C">
        <w:t>outcomes</w:t>
      </w:r>
      <w:r w:rsidR="0004446E">
        <w:t xml:space="preserve"> for patients.</w:t>
      </w:r>
    </w:p>
    <w:p w14:paraId="156FF0E4" w14:textId="77777777" w:rsidR="008C4A5D" w:rsidRDefault="008C4A5D" w:rsidP="008C4A5D">
      <w:pPr>
        <w:pStyle w:val="normal0"/>
        <w:ind w:firstLine="720"/>
        <w:contextualSpacing w:val="0"/>
      </w:pPr>
    </w:p>
    <w:p w14:paraId="75CCEECF" w14:textId="77777777" w:rsidR="00C07325" w:rsidRDefault="0004446E">
      <w:pPr>
        <w:pStyle w:val="Heading1"/>
        <w:contextualSpacing w:val="0"/>
      </w:pPr>
      <w:bookmarkStart w:id="16" w:name="h.kidv94ib4qwh" w:colFirst="0" w:colLast="0"/>
      <w:bookmarkEnd w:id="16"/>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213863D6"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7"/>
      <w:r w:rsidR="0065122A">
        <w:t>N</w:t>
      </w:r>
      <w:r>
        <w:t xml:space="preserve">atural </w:t>
      </w:r>
      <w:r w:rsidR="0065122A">
        <w:t>H</w:t>
      </w:r>
      <w:r>
        <w:t>istory</w:t>
      </w:r>
      <w:commentRangeEnd w:id="17"/>
      <w:r w:rsidR="008413C4">
        <w:rPr>
          <w:rStyle w:val="CommentReference"/>
        </w:rPr>
        <w:commentReference w:id="17"/>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75253B">
        <w:instrText xml:space="preserve"> ADDIN PAPERS2_CITATIONS &lt;citation&gt;&lt;uuid&gt;89C65986-043E-48D9-BFE7-747C3FA4A5F9&lt;/uuid&gt;&lt;priority&gt;39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18" w:author="Tim Hallett" w:date="2015-01-07T12:13:00Z">
        <w:r w:rsidR="00E04C0C">
          <w:t xml:space="preserve">from where current health losses accrue, </w:t>
        </w:r>
      </w:ins>
      <w:r>
        <w:t xml:space="preserve">the model was </w:t>
      </w:r>
      <w:ins w:id="19" w:author="Tim Hallett" w:date="2015-01-07T12:13:00Z">
        <w:r w:rsidR="00E04C0C">
          <w:t>calibrated to the setting of western Kenya</w:t>
        </w:r>
      </w:ins>
      <w:r>
        <w:t xml:space="preserve"> </w:t>
      </w:r>
      <w:ins w:id="20"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1" w:name="h.qp08777c4239" w:colFirst="0" w:colLast="0"/>
      <w:bookmarkEnd w:id="21"/>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404D373F" w:rsidR="00C07325" w:rsidRDefault="00243366">
      <w:pPr>
        <w:pStyle w:val="normal0"/>
        <w:contextualSpacing w:val="0"/>
      </w:pPr>
      <w:r>
        <w:tab/>
        <w:t xml:space="preserve">The model describes the population of Kenya </w:t>
      </w:r>
      <w:r w:rsidR="00B52FB2">
        <w:t xml:space="preserve">from 1970 to 2030 and begins by creating a </w:t>
      </w:r>
      <w:ins w:id="22" w:author="Tim Hallett" w:date="2015-01-07T12:05:00Z">
        <w:r w:rsidR="00F24045">
          <w:t xml:space="preserve">population </w:t>
        </w:r>
      </w:ins>
      <w:r w:rsidR="00B52FB2">
        <w:t>of HIV-negative individuals the size and age</w:t>
      </w:r>
      <w:ins w:id="23" w:author="Tim Hallett" w:date="2015-01-07T12:04:00Z">
        <w:r w:rsidR="0027665A">
          <w:t>-structure</w:t>
        </w:r>
      </w:ins>
      <w:r w:rsidR="00B52FB2">
        <w:t xml:space="preserve"> of the population in 1970. </w:t>
      </w:r>
      <w:r w:rsidR="00CB2B80">
        <w:t>HIV incidence</w:t>
      </w:r>
      <w:ins w:id="24" w:author="Tim Hallett" w:date="2015-01-07T12:05:00Z">
        <w:r w:rsidR="0027665A">
          <w:t xml:space="preserve"> </w:t>
        </w:r>
      </w:ins>
      <w:r w:rsidR="00CB2B80">
        <w:t xml:space="preserve">is </w:t>
      </w:r>
      <w:ins w:id="25" w:author="Tim Hallett" w:date="2015-01-07T12:05:00Z">
        <w:r w:rsidR="0027665A">
          <w:t xml:space="preserve">informed </w:t>
        </w:r>
      </w:ins>
      <w:r w:rsidR="00CB2B80">
        <w:t>by estimates from the UNAIDS Spectrum Software (developed by the Futures Institute</w:t>
      </w:r>
      <w:r w:rsidR="00A414EC">
        <w:fldChar w:fldCharType="begin"/>
      </w:r>
      <w:r w:rsidR="0075253B">
        <w:instrText xml:space="preserve"> ADDIN PAPERS2_CITATIONS &lt;citation&gt;&lt;uuid&gt;C1B7929A-1BF0-4A5B-9ADE-59367F3932E6&lt;/uuid&gt;&lt;priority&gt;40&lt;/priority&gt;&lt;publications&gt;&lt;publication&gt;&lt;accepted_date&gt;99201400001200000000200000&lt;/accepted_date&gt;&lt;title&gt;Spectrum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 xml:space="preserve">testing in 2004 along with rolling out ART for eligible individuals. We used the 2004 WHO Treatment Eligibility Guidelines of a CD4 count &lt;200 or WHO Stage IV {WorldHealthOrganization:2005ws}. This is updated in 2011 to a CD4 count of &lt;350 or WHO Stage III/IV{WorldHealthOrganization:2010wj}. </w:t>
      </w:r>
    </w:p>
    <w:p w14:paraId="6E4807DA" w14:textId="77777777" w:rsidR="00C07325" w:rsidRDefault="00C07325">
      <w:pPr>
        <w:pStyle w:val="normal0"/>
        <w:contextualSpacing w:val="0"/>
        <w:rPr>
          <w:ins w:id="26" w:author="Tim Hallett" w:date="2015-01-07T12:07:00Z"/>
        </w:rPr>
      </w:pPr>
    </w:p>
    <w:p w14:paraId="5C62217E" w14:textId="77777777" w:rsidR="00F24045" w:rsidRDefault="00F24045" w:rsidP="003149AB">
      <w:pPr>
        <w:pStyle w:val="normal0"/>
        <w:ind w:firstLine="720"/>
        <w:contextualSpacing w:val="0"/>
        <w:rPr>
          <w:ins w:id="27"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28"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29"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4C03E5" w:rsidRDefault="004C03E5" w:rsidP="00B7495C">
                              <w:pPr>
                                <w:pStyle w:val="Subtitle"/>
                                <w:contextualSpacing w:val="0"/>
                              </w:pPr>
                              <w:r>
                                <w:t>Figure 1. Model representation of the cascade of care</w:t>
                              </w:r>
                            </w:p>
                            <w:p w14:paraId="71C2A4A8" w14:textId="77777777" w:rsidR="004C03E5" w:rsidRPr="00B7495C" w:rsidRDefault="004C03E5"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4C03E5" w:rsidRDefault="004C03E5" w:rsidP="00B7495C">
                        <w:pPr>
                          <w:pStyle w:val="Subtitle"/>
                          <w:contextualSpacing w:val="0"/>
                        </w:pPr>
                        <w:r>
                          <w:t>Figure 1. Model representation of the cascade of care</w:t>
                        </w:r>
                      </w:p>
                      <w:p w14:paraId="71C2A4A8" w14:textId="77777777" w:rsidR="004C03E5" w:rsidRPr="00B7495C" w:rsidRDefault="004C03E5"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0" w:author="Tim Hallett" w:date="2015-01-07T12:07:00Z"/>
        </w:rPr>
      </w:pPr>
      <w:bookmarkStart w:id="31" w:name="h.iogg3anz8zdv" w:colFirst="0" w:colLast="0"/>
      <w:bookmarkStart w:id="32" w:name="h.hslqb1xxus50" w:colFirst="0" w:colLast="0"/>
      <w:bookmarkEnd w:id="31"/>
      <w:bookmarkEnd w:id="32"/>
      <w:ins w:id="33"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centers led by Indiana University working in partnership with the Government of Kenya. </w:t>
        </w:r>
      </w:ins>
    </w:p>
    <w:p w14:paraId="64FDCD1C" w14:textId="77777777" w:rsidR="00F24045" w:rsidRDefault="00F24045" w:rsidP="00F24045">
      <w:pPr>
        <w:pStyle w:val="normal0"/>
        <w:contextualSpacing w:val="0"/>
        <w:rPr>
          <w:ins w:id="34" w:author="Tim Hallett" w:date="2015-01-07T12:07:00Z"/>
        </w:rPr>
      </w:pPr>
    </w:p>
    <w:p w14:paraId="77B2A860" w14:textId="77777777" w:rsidR="00F24045" w:rsidRDefault="00F24045" w:rsidP="00F24045">
      <w:pPr>
        <w:pStyle w:val="normal0"/>
        <w:ind w:firstLine="720"/>
        <w:contextualSpacing w:val="0"/>
        <w:rPr>
          <w:ins w:id="35" w:author="Tim Hallett" w:date="2015-01-07T12:07:00Z"/>
        </w:rPr>
      </w:pPr>
      <w:ins w:id="36" w:author="Tim Hallett" w:date="2015-01-07T12:07:00Z">
        <w:r>
          <w:t>Since launching in 2006, the AMPATH Medical Record System (AMRS) has been collecting individual-level data on the AMPATH AIDS-control system</w:t>
        </w:r>
      </w:ins>
      <w:ins w:id="37" w:author="Tim Hallett" w:date="2015-01-07T12:15:00Z">
        <w:r w:rsidR="00361DF5">
          <w:t xml:space="preserve"> </w:t>
        </w:r>
      </w:ins>
      <w:ins w:id="38" w:author="Tim Hallett" w:date="2015-01-07T12:07:00Z">
        <w:r>
          <w:t xml:space="preserve">{Einterz:2007js, Tierney:2007th}. Service delivery occurs through public sector hospitals and health centres run by the Ministry of Health{Einterz:2007js}. AMPATH has very well established VCT and PICT programmes, and after trialing the use of HBCT in 2007, officially rolled it out in 2010{Wachira:2013dc}. </w:t>
        </w:r>
      </w:ins>
    </w:p>
    <w:p w14:paraId="1BF258B9" w14:textId="77777777" w:rsidR="00F24045" w:rsidRDefault="00F24045" w:rsidP="00F24045">
      <w:pPr>
        <w:pStyle w:val="normal0"/>
        <w:contextualSpacing w:val="0"/>
        <w:rPr>
          <w:ins w:id="39" w:author="Tim Hallett" w:date="2015-01-07T12:07:00Z"/>
        </w:rPr>
      </w:pPr>
    </w:p>
    <w:p w14:paraId="3B426FC6" w14:textId="77777777" w:rsidR="00F24045" w:rsidRDefault="00F24045" w:rsidP="00F24045">
      <w:pPr>
        <w:pStyle w:val="normal0"/>
        <w:ind w:firstLine="720"/>
        <w:contextualSpacing w:val="0"/>
        <w:rPr>
          <w:ins w:id="40" w:author="Tim Hallett" w:date="2015-01-07T12:11:00Z"/>
        </w:rPr>
      </w:pPr>
      <w:ins w:id="41" w:author="Tim Hallett" w:date="2015-01-07T12:07:00Z">
        <w:r>
          <w:t xml:space="preserve">Using data from the Port Victoria catchment area, </w:t>
        </w:r>
      </w:ins>
      <w:ins w:id="42" w:author="Tim Hallett" w:date="2015-01-07T12:15:00Z">
        <w:r w:rsidR="00361DF5">
          <w:t>we</w:t>
        </w:r>
      </w:ins>
      <w:ins w:id="43"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4"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5" w:author="Tim Hallett" w:date="2015-01-07T12:07:00Z"/>
        </w:rPr>
      </w:pPr>
    </w:p>
    <w:p w14:paraId="231AC710" w14:textId="11764635" w:rsidR="00C07325" w:rsidRDefault="00D31246" w:rsidP="00084F40">
      <w:pPr>
        <w:pStyle w:val="normal0"/>
        <w:ind w:firstLine="720"/>
        <w:contextualSpacing w:val="0"/>
      </w:pPr>
      <w:ins w:id="46"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sccenario that is </w:t>
      </w:r>
      <w:ins w:id="47"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48" w:author="Tim Hallett" w:date="2015-01-07T12:11:00Z"/>
        </w:rPr>
      </w:pPr>
      <w:bookmarkStart w:id="49" w:name="h.wvtuqq7mpsy1" w:colFirst="0" w:colLast="0"/>
      <w:bookmarkEnd w:id="49"/>
      <w:ins w:id="50" w:author="Tim Hallett" w:date="2015-01-07T12:11:00Z">
        <w:r>
          <w:t>Intervention</w:t>
        </w:r>
      </w:ins>
      <w:r w:rsidR="00757637">
        <w:t>s</w:t>
      </w:r>
    </w:p>
    <w:p w14:paraId="7DA540BF" w14:textId="77777777" w:rsidR="00D31246" w:rsidRDefault="00D31246" w:rsidP="00D31246">
      <w:pPr>
        <w:pStyle w:val="normal0"/>
        <w:contextualSpacing w:val="0"/>
        <w:rPr>
          <w:ins w:id="51" w:author="Tim Hallett" w:date="2015-01-07T12:11:00Z"/>
        </w:rPr>
      </w:pPr>
      <w:ins w:id="52"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3" w:name="h.zedl01pfmy8z" w:colFirst="0" w:colLast="0"/>
      <w:bookmarkEnd w:id="53"/>
      <w:r>
        <w:t xml:space="preserve">Cost </w:t>
      </w:r>
      <w:ins w:id="54" w:author="Tim Hallett" w:date="2015-01-07T12:08:00Z">
        <w:r w:rsidR="00F24045">
          <w:t>Estimates</w:t>
        </w:r>
      </w:ins>
    </w:p>
    <w:p w14:paraId="79A8F705" w14:textId="0DE17130" w:rsidR="00C07325" w:rsidRDefault="0004446E">
      <w:pPr>
        <w:pStyle w:val="normal0"/>
        <w:contextualSpacing w:val="0"/>
        <w:rPr>
          <w:ins w:id="55"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75253B">
        <w:instrText xml:space="preserve"> ADDIN PAPERS2_CITATIONS &lt;citation&gt;&lt;uuid&gt;F370479C-16E6-4691-95D6-73B430D9A815&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6" w:author="Tim Hallett" w:date="2015-01-07T12:45:00Z">
        <w:r>
          <w:t xml:space="preserve">Discounting? Perspective? </w:t>
        </w:r>
      </w:ins>
    </w:p>
    <w:p w14:paraId="043E3B43" w14:textId="77777777" w:rsidR="00C07325" w:rsidRDefault="0004446E">
      <w:pPr>
        <w:pStyle w:val="Heading2"/>
        <w:contextualSpacing w:val="0"/>
      </w:pPr>
      <w:bookmarkStart w:id="57" w:name="h.rl97lz7j3hfn" w:colFirst="0" w:colLast="0"/>
      <w:bookmarkEnd w:id="57"/>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2010{Salomon:2012ib}</w:t>
      </w:r>
      <w:r>
        <w:t>. We also looked at the care experience of individuals who died from HIV-related deaths between 2010 and 2030.</w:t>
      </w:r>
      <w:bookmarkStart w:id="58" w:name="h.q8tpsglr34se" w:colFirst="0" w:colLast="0"/>
      <w:bookmarkStart w:id="59" w:name="h.7plpjkukklh8" w:colFirst="0" w:colLast="0"/>
      <w:bookmarkEnd w:id="58"/>
      <w:bookmarkEnd w:id="59"/>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307D1F84"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75253B">
              <w:instrText xml:space="preserve"> ADDIN PAPERS2_CITATIONS &lt;citation&gt;&lt;uuid&gt;E57E8F36-C324-4E38-9B9A-D5427ACED57E&lt;/uuid&gt;&lt;priority&gt;48&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062A0BEE"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75253B">
              <w:instrText xml:space="preserve"> ADDIN PAPERS2_CITATIONS &lt;citation&gt;&lt;uuid&gt;61F3568C-E7EA-442A-A217-E99DCD414242&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{Tagar:GTMxY-pi}</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commentReference w:id="60"/>
      </w:r>
      <w:r w:rsidR="00B10991">
        <w:rPr>
          <w:rStyle w:val="CommentReference"/>
        </w:rPr>
        <w:commentReference w:id="61"/>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2" w:name="h.dos6ozntvgnl" w:colFirst="0" w:colLast="0"/>
            <w:bookmarkEnd w:id="62"/>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102B606F"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75253B">
              <w:rPr>
                <w:sz w:val="12"/>
                <w:szCs w:val="12"/>
              </w:rPr>
              <w:instrText xml:space="preserve"> ADDIN PAPERS2_CITATIONS &lt;citation&gt;&lt;uuid&gt;482BDA9B-AAA8-4D64-9C78-581AF020F885&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63AFFD6"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75253B">
              <w:rPr>
                <w:sz w:val="12"/>
                <w:szCs w:val="12"/>
              </w:rPr>
              <w:instrText xml:space="preserve"> ADDIN PAPERS2_CITATIONS &lt;citation&gt;&lt;uuid&gt;A18F6C2A-2F50-46CB-A1D1-6B747401C194&lt;/uuid&gt;&lt;priority&gt;51&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75253B">
              <w:rPr>
                <w:sz w:val="12"/>
                <w:szCs w:val="12"/>
              </w:rPr>
              <w:instrText xml:space="preserve"> ADDIN PAPERS2_CITATIONS &lt;citation&gt;&lt;uuid&gt;5B05BEDD-FD91-463C-8645-79648753AA5E&lt;/uuid&gt;&lt;priority&gt;52&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75253B">
              <w:rPr>
                <w:sz w:val="12"/>
                <w:szCs w:val="12"/>
              </w:rPr>
              <w:instrText xml:space="preserve"> ADDIN PAPERS2_CITATIONS &lt;citation&gt;&lt;uuid&gt;869D0BE8-50B7-4F49-9BAE-48647D0D2577&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C9046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9C71BC51-5E23-49F6-AC3F-F8E7D1BC516F&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75253B">
              <w:rPr>
                <w:sz w:val="12"/>
                <w:szCs w:val="12"/>
              </w:rPr>
              <w:instrText xml:space="preserve"> ADDIN PAPERS2_CITATIONS &lt;citation&gt;&lt;uuid&gt;F8A2165F-5D78-469A-8354-2A4D29C64B85&lt;/uuid&gt;&lt;priority&gt;55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3"/>
            <w:commentRangeStart w:id="64"/>
            <w:r w:rsidRPr="00EE6BE4">
              <w:rPr>
                <w:sz w:val="12"/>
                <w:szCs w:val="12"/>
              </w:rPr>
              <w:t>No additional costs applied.</w:t>
            </w:r>
            <w:commentRangeEnd w:id="63"/>
            <w:r w:rsidRPr="00EE6BE4">
              <w:rPr>
                <w:rStyle w:val="CommentReference"/>
                <w:sz w:val="12"/>
                <w:szCs w:val="12"/>
              </w:rPr>
              <w:commentReference w:id="63"/>
            </w:r>
            <w:commentRangeEnd w:id="64"/>
            <w:r w:rsidR="007D5486">
              <w:rPr>
                <w:rStyle w:val="CommentReference"/>
              </w:rPr>
              <w:commentReference w:id="64"/>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5"/>
            <w:commentRangeStart w:id="66"/>
            <w:r w:rsidRPr="008D305E">
              <w:rPr>
                <w:sz w:val="16"/>
                <w:szCs w:val="16"/>
              </w:rPr>
              <w:t>At VCT testing, a POC CD4 test is given to patients reducing the risk of not linking to 0%.</w:t>
            </w:r>
            <w:commentRangeEnd w:id="65"/>
            <w:r>
              <w:rPr>
                <w:rStyle w:val="CommentReference"/>
              </w:rPr>
              <w:commentReference w:id="65"/>
            </w:r>
            <w:commentRangeEnd w:id="66"/>
            <w:r w:rsidR="003A1A60">
              <w:rPr>
                <w:rStyle w:val="CommentReference"/>
              </w:rPr>
              <w:commentReference w:id="66"/>
            </w:r>
          </w:p>
        </w:tc>
        <w:tc>
          <w:tcPr>
            <w:tcW w:w="2268" w:type="dxa"/>
            <w:shd w:val="clear" w:color="auto" w:fill="auto"/>
            <w:tcMar>
              <w:top w:w="100" w:type="dxa"/>
              <w:left w:w="100" w:type="dxa"/>
              <w:bottom w:w="100" w:type="dxa"/>
              <w:right w:w="100" w:type="dxa"/>
            </w:tcMar>
          </w:tcPr>
          <w:p w14:paraId="469A9FAF" w14:textId="11FE47D3"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75253B">
              <w:rPr>
                <w:sz w:val="12"/>
                <w:szCs w:val="12"/>
              </w:rPr>
              <w:instrText xml:space="preserve"> ADDIN PAPERS2_CITATIONS &lt;citation&gt;&lt;uuid&gt;625EBECD-F4FD-4AB4-BF29-91D9BE0BA2BE&lt;/uuid&gt;&lt;priority&gt;56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75253B">
              <w:rPr>
                <w:sz w:val="12"/>
                <w:szCs w:val="12"/>
              </w:rPr>
              <w:instrText xml:space="preserve"> ADDIN PAPERS2_CITATIONS &lt;citation&gt;&lt;uuid&gt;215ED539-3422-4B3D-9EA9-8D2843167D4A&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75253B">
              <w:rPr>
                <w:sz w:val="12"/>
                <w:szCs w:val="12"/>
              </w:rPr>
              <w:instrText xml:space="preserve"> ADDIN PAPERS2_CITATIONS &lt;citation&gt;&lt;uuid&gt;F40909D8-3324-4D16-B625-31043A524CC2&lt;/uuid&gt;&lt;priority&gt;58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28F962B8"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&lt;citation&gt;&lt;uuid&gt;B3643331-F938-4CDC-BFB5-C22EF9C5530A&lt;/uuid&gt;&lt;priority&gt;59&lt;/priority&gt;&lt;publications&gt;&lt;publication&gt;&lt;uuid&gt;4A882BF9-DB3B-4DCE-8BE7-D1CA4B2C940B&lt;/uuid&gt;&lt;volume&gt;15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DC0FD44"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75253B">
              <w:rPr>
                <w:sz w:val="12"/>
                <w:szCs w:val="12"/>
              </w:rPr>
              <w:instrText xml:space="preserve"> ADDIN PAPERS2_CITATIONS &lt;citation&gt;&lt;uuid&gt;4A77CDE6-C4D1-4130-BD8D-FF070BB350CF&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75253B">
              <w:rPr>
                <w:sz w:val="12"/>
                <w:szCs w:val="12"/>
              </w:rPr>
              <w:instrText xml:space="preserve"> ADDIN PAPERS2_CITATIONS &lt;citation&gt;&lt;uuid&gt;B33534C9-C0C9-4423-8529-BB75B876B428&lt;/uuid&gt;&lt;priority&gt;61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7C40D1C2"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&lt;citation&gt;&lt;uuid&gt;EDF4218E-80B5-412E-BF21-6A9A2A83172B&lt;/uuid&gt;&lt;priority&gt;62&lt;/priority&gt;&lt;publications&gt;&lt;publication&gt;&lt;uuid&gt;4A882BF9-DB3B-4DCE-8BE7-D1CA4B2C940B&lt;/uuid&gt;&lt;volume&gt;15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660C2692"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75253B">
              <w:rPr>
                <w:sz w:val="12"/>
                <w:szCs w:val="12"/>
              </w:rPr>
              <w:instrText xml:space="preserve"> ADDIN PAPERS2_CITATIONS &lt;citation&gt;&lt;uuid&gt;D261D43C-91FA-40E2-972E-8BB8421EC426&lt;/uuid&gt;&lt;priority&gt;63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7"/>
            <w:r w:rsidRPr="008D305E">
              <w:rPr>
                <w:sz w:val="16"/>
                <w:szCs w:val="16"/>
              </w:rPr>
              <w:t>Immediate ART &amp; HBCT</w:t>
            </w:r>
            <w:commentRangeEnd w:id="67"/>
            <w:r>
              <w:rPr>
                <w:rStyle w:val="CommentReference"/>
              </w:rPr>
              <w:commentReference w:id="67"/>
            </w:r>
            <w:r w:rsidR="008403D4">
              <w:rPr>
                <w:sz w:val="16"/>
                <w:szCs w:val="16"/>
              </w:rPr>
              <w:t xml:space="preserve"> </w:t>
            </w:r>
            <w:commentRangeStart w:id="68"/>
            <w:r w:rsidR="008403D4">
              <w:rPr>
                <w:sz w:val="16"/>
                <w:szCs w:val="16"/>
              </w:rPr>
              <w:t>(every four years, 90% coverage. 5.4% linked if had not previously been diagnosed, else 25%).</w:t>
            </w:r>
            <w:commentRangeEnd w:id="68"/>
            <w:r w:rsidR="00341091">
              <w:rPr>
                <w:rStyle w:val="CommentReference"/>
              </w:rPr>
              <w:commentReference w:id="68"/>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69"/>
            <w:r w:rsidRPr="008D305E">
              <w:rPr>
                <w:sz w:val="16"/>
                <w:szCs w:val="16"/>
              </w:rPr>
              <w:t xml:space="preserve">, </w:t>
            </w:r>
            <w:commentRangeStart w:id="70"/>
            <w:r w:rsidRPr="008D305E">
              <w:rPr>
                <w:sz w:val="16"/>
                <w:szCs w:val="16"/>
              </w:rPr>
              <w:t>but 20% fail to start ART and 20% fail to link to ART</w:t>
            </w:r>
            <w:commentRangeEnd w:id="70"/>
            <w:r>
              <w:rPr>
                <w:rStyle w:val="CommentReference"/>
              </w:rPr>
              <w:commentReference w:id="70"/>
            </w:r>
            <w:commentRangeEnd w:id="69"/>
            <w:r w:rsidR="0063026B">
              <w:rPr>
                <w:rStyle w:val="CommentReference"/>
              </w:rPr>
              <w:commentReference w:id="69"/>
            </w:r>
          </w:p>
        </w:tc>
        <w:tc>
          <w:tcPr>
            <w:tcW w:w="2268" w:type="dxa"/>
            <w:shd w:val="clear" w:color="auto" w:fill="auto"/>
            <w:tcMar>
              <w:top w:w="100" w:type="dxa"/>
              <w:left w:w="100" w:type="dxa"/>
              <w:bottom w:w="100" w:type="dxa"/>
              <w:right w:w="100" w:type="dxa"/>
            </w:tcMar>
          </w:tcPr>
          <w:p w14:paraId="7C3A8AC7" w14:textId="439A4958"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82F1281C-4E5F-4995-8DE4-C76B18874BD5&lt;/uuid&gt;&lt;priority&gt;64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4C03E5" w:rsidRPr="00B7495C" w:rsidRDefault="004C03E5"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4C03E5" w:rsidRPr="00B7495C" w:rsidRDefault="004C03E5"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1" w:name="h.y4wfwt853tej" w:colFirst="0" w:colLast="0"/>
      <w:bookmarkStart w:id="72" w:name="h.t1c7wugpot58" w:colFirst="0" w:colLast="0"/>
      <w:bookmarkEnd w:id="71"/>
      <w:bookmarkEnd w:id="72"/>
    </w:p>
    <w:p w14:paraId="3DC902CD" w14:textId="31A67485" w:rsidR="00E21A23" w:rsidRDefault="00E21A23">
      <w:pPr>
        <w:rPr>
          <w:sz w:val="26"/>
        </w:rPr>
      </w:pPr>
    </w:p>
    <w:p w14:paraId="637D57EC" w14:textId="77777777" w:rsidR="005F5B67" w:rsidRDefault="0004446E" w:rsidP="005B464A">
      <w:pPr>
        <w:pStyle w:val="Heading1"/>
        <w:contextualSpacing w:val="0"/>
        <w:rPr>
          <w:ins w:id="73" w:author="Tim Hallett" w:date="2015-01-07T12:42:00Z"/>
          <w:i/>
        </w:rPr>
      </w:pPr>
      <w:r>
        <w:t xml:space="preserve">Results </w:t>
      </w:r>
      <w:r>
        <w:rPr>
          <w:i/>
        </w:rPr>
        <w:t>(1000 words)</w:t>
      </w:r>
    </w:p>
    <w:p w14:paraId="5AA2F6B0" w14:textId="77777777" w:rsidR="00181EEC" w:rsidRDefault="00181EEC" w:rsidP="00784AEC">
      <w:pPr>
        <w:pStyle w:val="normal0"/>
        <w:rPr>
          <w:ins w:id="74" w:author="Tim Hallett" w:date="2015-01-07T12:42:00Z"/>
        </w:rPr>
      </w:pPr>
    </w:p>
    <w:p w14:paraId="5062C897" w14:textId="62FD389C" w:rsidR="00181EEC" w:rsidRPr="00784AEC" w:rsidRDefault="00181EEC" w:rsidP="00784AEC">
      <w:pPr>
        <w:pStyle w:val="normal0"/>
        <w:rPr>
          <w:i/>
        </w:rPr>
      </w:pPr>
      <w:ins w:id="75" w:author="Tim Hallett" w:date="2015-01-07T12:42:00Z">
        <w:r w:rsidRPr="00784AEC">
          <w:rPr>
            <w:i/>
          </w:rPr>
          <w:t>Current Sources of Health Losses.</w:t>
        </w:r>
      </w:ins>
    </w:p>
    <w:p w14:paraId="78B63234" w14:textId="346CF4F2" w:rsidR="00906DB9" w:rsidRPr="005F5B67" w:rsidRDefault="00C376C4" w:rsidP="00906DB9">
      <w:pPr>
        <w:pStyle w:val="normal0"/>
        <w:ind w:firstLine="361"/>
      </w:pPr>
      <w:ins w:id="76"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7"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78" w:author="Tim Hallett" w:date="2015-01-07T12:37:00Z">
        <w:r w:rsidR="00741DE2">
          <w:t xml:space="preserve">the </w:t>
        </w:r>
      </w:ins>
      <w:ins w:id="79" w:author="Tim Hallett" w:date="2015-01-07T12:38:00Z">
        <w:r w:rsidR="00DA48FC">
          <w:t>deceased persons</w:t>
        </w:r>
      </w:ins>
      <w:ins w:id="80"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1"/>
      <w:r w:rsidR="00A54E32">
        <w:t>Among</w:t>
      </w:r>
      <w:commentRangeStart w:id="82"/>
      <w:r w:rsidR="00A54E32">
        <w:t xml:space="preserve"> </w:t>
      </w:r>
      <w:commentRangeEnd w:id="82"/>
      <w:ins w:id="83" w:author="Tim Hallett" w:date="2015-01-07T12:38:00Z">
        <w:r w:rsidR="00DA48FC">
          <w:t xml:space="preserve"> deceased persons </w:t>
        </w:r>
      </w:ins>
      <w:r w:rsidR="00741DE2">
        <w:rPr>
          <w:rStyle w:val="CommentReference"/>
        </w:rPr>
        <w:commentReference w:id="82"/>
      </w:r>
      <w:commentRangeEnd w:id="81"/>
      <w:r w:rsidR="006E641A">
        <w:rPr>
          <w:rStyle w:val="CommentReference"/>
        </w:rPr>
        <w:commentReference w:id="81"/>
      </w:r>
      <w:r w:rsidR="00A54E32">
        <w:t xml:space="preserve">that </w:t>
      </w:r>
      <w:ins w:id="84" w:author="Tim Hallett" w:date="2015-01-07T12:38:00Z">
        <w:r w:rsidR="00DA48FC">
          <w:t xml:space="preserve">had </w:t>
        </w:r>
      </w:ins>
      <w:r w:rsidR="00A54E32">
        <w:t>engage</w:t>
      </w:r>
      <w:ins w:id="85"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6"/>
      <w:r w:rsidR="00A54E32">
        <w:t>care</w:t>
      </w:r>
      <w:commentRangeEnd w:id="86"/>
      <w:r w:rsidR="00DA48FC">
        <w:rPr>
          <w:rStyle w:val="CommentReference"/>
        </w:rPr>
        <w:commentReference w:id="86"/>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4C03E5" w:rsidRPr="00BF66CB" w:rsidRDefault="004C03E5" w:rsidP="00E80833">
                              <w:pPr>
                                <w:pStyle w:val="Subtitle"/>
                                <w:contextualSpacing w:val="0"/>
                              </w:pPr>
                              <w:r>
                                <w:t>Figure 2. Comparison between the community view and the clinic view of HIV Care.</w:t>
                              </w:r>
                            </w:p>
                            <w:p w14:paraId="3CFF72B1" w14:textId="77777777" w:rsidR="004C03E5" w:rsidRDefault="004C0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4C03E5" w:rsidRPr="00BF66CB" w:rsidRDefault="004C03E5" w:rsidP="00E80833">
                        <w:pPr>
                          <w:pStyle w:val="Subtitle"/>
                          <w:contextualSpacing w:val="0"/>
                        </w:pPr>
                        <w:r>
                          <w:t>Figure 2. Comparison between the community view and the clinic view of HIV Care.</w:t>
                        </w:r>
                      </w:p>
                      <w:p w14:paraId="3CFF72B1" w14:textId="77777777" w:rsidR="004C03E5" w:rsidRDefault="004C03E5"/>
                    </w:txbxContent>
                  </v:textbox>
                </v:sha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87"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88" w:author="Tim Hallett" w:date="2015-01-07T12:42:00Z"/>
          <w:i/>
        </w:rPr>
      </w:pPr>
    </w:p>
    <w:p w14:paraId="04EB212A" w14:textId="0EFF6F95" w:rsidR="00181EEC" w:rsidRPr="00517DDF" w:rsidRDefault="00181EEC" w:rsidP="00517DDF">
      <w:pPr>
        <w:pStyle w:val="normal0"/>
        <w:rPr>
          <w:i/>
        </w:rPr>
      </w:pPr>
      <w:ins w:id="89" w:author="Tim Hallett" w:date="2015-01-07T12:42:00Z">
        <w:r w:rsidRPr="00517DDF">
          <w:rPr>
            <w:i/>
          </w:rPr>
          <w:t>The Impact of Isolated Interventions</w:t>
        </w:r>
      </w:ins>
    </w:p>
    <w:p w14:paraId="4B63E9C0" w14:textId="48CECDF5" w:rsidR="000743C3" w:rsidRDefault="008C3ADF" w:rsidP="00E757ED">
      <w:pPr>
        <w:pStyle w:val="normal0"/>
        <w:ind w:firstLine="720"/>
        <w:rPr>
          <w:ins w:id="90" w:author="Tim Hallett" w:date="2015-01-07T12:44:00Z"/>
        </w:rPr>
      </w:pPr>
      <w:ins w:id="91"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2"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3"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4"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5"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6"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7"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98" w:author="Tim Hallett" w:date="2015-01-07T12:43:00Z"/>
          <w:i/>
        </w:rPr>
      </w:pPr>
    </w:p>
    <w:p w14:paraId="4C186D58" w14:textId="77777777" w:rsidR="00181EEC" w:rsidRPr="00E56711" w:rsidRDefault="00181EEC" w:rsidP="00E56711">
      <w:pPr>
        <w:pStyle w:val="normal0"/>
        <w:rPr>
          <w:ins w:id="99" w:author="Tim Hallett" w:date="2015-01-07T12:43:00Z"/>
          <w:i/>
        </w:rPr>
      </w:pPr>
      <w:ins w:id="100"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ins w:id="101" w:author="Tim Hallett" w:date="2015-01-07T13:00:00Z">
        <w:r>
          <w:t xml:space="preserve">An optimal combination of interventions can be found by simulating all possible combinations of interventions and selecting those </w:t>
        </w:r>
      </w:ins>
      <w:r w:rsidR="00533DB5">
        <w:t>that</w:t>
      </w:r>
      <w:ins w:id="102" w:author="Tim Hallett" w:date="2015-01-07T13:00:00Z">
        <w:r>
          <w:t xml:space="preserve">, at each budget level, provide the greatest increase in health. </w:t>
        </w:r>
      </w:ins>
      <w:ins w:id="103" w:author="Tim Hallett" w:date="2015-01-07T13:02:00Z">
        <w:r w:rsidR="00E259EF">
          <w:t>We did this for all the ‘realistic’ interventions and imposed the additional constraint that</w:t>
        </w:r>
        <w:commentRangeStart w:id="104"/>
        <w:r w:rsidR="00E259EF">
          <w:t>,</w:t>
        </w:r>
        <w:commentRangeStart w:id="105"/>
        <w:r w:rsidR="00E259EF">
          <w:t xml:space="preserve"> once an intervention has been included in the combination at one budget level it cannot be removed at higher budget levels. </w:t>
        </w:r>
      </w:ins>
      <w:commentRangeEnd w:id="104"/>
      <w:ins w:id="106" w:author="Tim Hallett" w:date="2015-01-07T13:03:00Z">
        <w:r w:rsidR="00E259EF">
          <w:rPr>
            <w:rStyle w:val="CommentReference"/>
          </w:rPr>
          <w:commentReference w:id="104"/>
        </w:r>
      </w:ins>
      <w:commentRangeEnd w:id="105"/>
      <w:r w:rsidR="00533DB5">
        <w:rPr>
          <w:rStyle w:val="CommentReference"/>
        </w:rPr>
        <w:commentReference w:id="105"/>
      </w:r>
      <w:ins w:id="108"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09"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0"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4C03E5" w:rsidRPr="00B7495C" w:rsidRDefault="004C03E5"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4C03E5" w:rsidRPr="00B7495C" w:rsidRDefault="004C03E5"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4C03E5" w:rsidRDefault="004C03E5" w:rsidP="00DC26BC">
                              <w:pPr>
                                <w:pStyle w:val="Subtitle"/>
                                <w:contextualSpacing w:val="0"/>
                              </w:pPr>
                              <w:r>
                                <w:t>Figure 4. Cost-effectiveness of multiple interventions impacting on HIV care overlaid on top of fig. 3.</w:t>
                              </w:r>
                            </w:p>
                            <w:p w14:paraId="71CC05D0" w14:textId="77777777" w:rsidR="004C03E5" w:rsidRPr="00B7495C" w:rsidRDefault="004C03E5"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4C03E5" w:rsidRDefault="004C03E5" w:rsidP="00DC26BC">
                        <w:pPr>
                          <w:pStyle w:val="Subtitle"/>
                          <w:contextualSpacing w:val="0"/>
                        </w:pPr>
                        <w:r>
                          <w:t>Figure 4. Cost-effectiveness of multiple interventions impacting on HIV care overlaid on top of fig. 3.</w:t>
                        </w:r>
                      </w:p>
                      <w:p w14:paraId="71CC05D0" w14:textId="77777777" w:rsidR="004C03E5" w:rsidRPr="00B7495C" w:rsidRDefault="004C03E5"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4C03E5" w:rsidRDefault="004C03E5" w:rsidP="00EF0A6D">
                            <w:pPr>
                              <w:pStyle w:val="Subtitle"/>
                              <w:contextualSpacing w:val="0"/>
                            </w:pPr>
                            <w:r>
                              <w:t>Table 2. Cost-effectiveness of implementing a combination of interventions impacting on HIV care.</w:t>
                            </w:r>
                          </w:p>
                          <w:p w14:paraId="298C0EAB" w14:textId="77777777" w:rsidR="004C03E5" w:rsidRPr="00B7495C" w:rsidRDefault="004C03E5"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4C03E5" w:rsidRDefault="004C03E5" w:rsidP="00EF0A6D">
                      <w:pPr>
                        <w:pStyle w:val="Subtitle"/>
                        <w:contextualSpacing w:val="0"/>
                      </w:pPr>
                      <w:r>
                        <w:t>Table 2. Cost-effectiveness of implementing a combination of interventions impacting on HIV care.</w:t>
                      </w:r>
                    </w:p>
                    <w:p w14:paraId="298C0EAB" w14:textId="77777777" w:rsidR="004C03E5" w:rsidRPr="00B7495C" w:rsidRDefault="004C03E5"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1" w:name="h.l34fxr5ht8f5" w:colFirst="0" w:colLast="0"/>
      <w:bookmarkEnd w:id="111"/>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4C03E5" w:rsidRDefault="004C03E5"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4C03E5" w:rsidRPr="00B7495C" w:rsidRDefault="004C03E5"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4C03E5" w:rsidRDefault="004C03E5"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4C03E5" w:rsidRPr="00B7495C" w:rsidRDefault="004C03E5"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2" w:author="Tim Hallett" w:date="2015-01-07T13:22:00Z"/>
          <w:i/>
        </w:rPr>
      </w:pPr>
      <w:r>
        <w:t xml:space="preserve">Discussion </w:t>
      </w:r>
      <w:r>
        <w:rPr>
          <w:i/>
        </w:rPr>
        <w:t>(1500 words)</w:t>
      </w:r>
    </w:p>
    <w:p w14:paraId="0AB35749" w14:textId="77777777" w:rsidR="003F7677" w:rsidRDefault="003F7677" w:rsidP="0086036A">
      <w:pPr>
        <w:pStyle w:val="normal0"/>
        <w:rPr>
          <w:ins w:id="113" w:author="Tim Hallett" w:date="2015-01-07T13:30:00Z"/>
        </w:rPr>
      </w:pPr>
    </w:p>
    <w:p w14:paraId="1D28497D" w14:textId="77777777" w:rsidR="00165D56" w:rsidRDefault="00165D56" w:rsidP="0086036A">
      <w:pPr>
        <w:pStyle w:val="normal0"/>
        <w:rPr>
          <w:ins w:id="114" w:author="Tim Hallett" w:date="2015-01-07T13:30:00Z"/>
        </w:rPr>
      </w:pPr>
      <w:ins w:id="115" w:author="Tim Hallett" w:date="2015-01-07T13:30:00Z">
        <w:r>
          <w:t>Here’s a “body plan” for the Discussion…</w:t>
        </w:r>
      </w:ins>
    </w:p>
    <w:p w14:paraId="2D97FC34" w14:textId="77777777" w:rsidR="00165D56" w:rsidRDefault="00165D56" w:rsidP="0086036A">
      <w:pPr>
        <w:pStyle w:val="normal0"/>
        <w:rPr>
          <w:ins w:id="116" w:author="Tim Hallett" w:date="2015-01-07T13:22:00Z"/>
        </w:rPr>
      </w:pPr>
    </w:p>
    <w:p w14:paraId="1A8AD943" w14:textId="159EAC1B" w:rsidR="0086036A" w:rsidRDefault="003F7677" w:rsidP="0086036A">
      <w:pPr>
        <w:pStyle w:val="normal0"/>
      </w:pPr>
      <w:ins w:id="117" w:author="Tim Hallett" w:date="2015-01-07T13:25:00Z">
        <w:r>
          <w:t xml:space="preserve">Para 1: </w:t>
        </w:r>
      </w:ins>
      <w:ins w:id="118" w:author="Tim Hallett" w:date="2015-01-07T13:22:00Z">
        <w:r>
          <w:t>Summarise your findings</w:t>
        </w:r>
      </w:ins>
      <w:ins w:id="119" w:author="Tim Hallett" w:date="2015-01-07T13:23:00Z">
        <w:r>
          <w:t xml:space="preserve"> –</w:t>
        </w:r>
      </w:ins>
      <w:ins w:id="120" w:author="Tim Hallett" w:date="2015-01-07T13:25:00Z">
        <w:r>
          <w:t xml:space="preserve"> deaths from outside clinic setting,</w:t>
        </w:r>
      </w:ins>
      <w:ins w:id="121" w:author="Tim Hallett" w:date="2015-01-07T13:23:00Z">
        <w:r>
          <w:t xml:space="preserve"> no single bullet</w:t>
        </w:r>
      </w:ins>
      <w:ins w:id="122" w:author="Tim Hallett" w:date="2015-01-07T13:25:00Z">
        <w:r>
          <w:t xml:space="preserve"> interventions</w:t>
        </w:r>
      </w:ins>
      <w:ins w:id="123" w:author="Tim Hallett" w:date="2015-01-07T13:23:00Z">
        <w:r>
          <w:t xml:space="preserve">, </w:t>
        </w:r>
      </w:ins>
      <w:ins w:id="124" w:author="Tim Hallett" w:date="2015-01-07T13:25:00Z">
        <w:r>
          <w:t>combinations</w:t>
        </w:r>
      </w:ins>
      <w:ins w:id="125" w:author="Tim Hallett" w:date="2015-01-07T13:23:00Z">
        <w:r>
          <w:t xml:space="preserve"> good that attac</w:t>
        </w:r>
        <w:r w:rsidR="00433B30">
          <w:t>k all parts of the cascade, pot</w:t>
        </w:r>
        <w:r>
          <w:t xml:space="preserve">entilaly gets as great an impact as UTT, although “immediate ART” </w:t>
        </w:r>
      </w:ins>
      <w:ins w:id="126" w:author="Tim Hallett" w:date="2015-01-07T13:24:00Z">
        <w:r>
          <w:t xml:space="preserve">gets almost same impact and </w:t>
        </w:r>
      </w:ins>
      <w:ins w:id="127" w:author="Tim Hallett" w:date="2015-01-07T13:25:00Z">
        <w:r>
          <w:t>is a lot s</w:t>
        </w:r>
      </w:ins>
      <w:ins w:id="128"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29" w:author="Tim Hallett" w:date="2015-01-07T13:31:00Z"/>
        </w:rPr>
      </w:pPr>
    </w:p>
    <w:p w14:paraId="122021FC" w14:textId="04A60EF6" w:rsidR="007E3CA9" w:rsidRDefault="007E3CA9" w:rsidP="0086036A">
      <w:pPr>
        <w:pStyle w:val="normal0"/>
      </w:pPr>
      <w:ins w:id="130" w:author="Tim Hallett" w:date="2015-01-07T13:31:00Z">
        <w:r>
          <w:t xml:space="preserve">Para 2: So what should the world do based on this? Stop looking at outcomes from only clinic perspective, but evaluate from poplation perspective. Look at deaths in the </w:t>
        </w:r>
      </w:ins>
      <w:ins w:id="131" w:author="Tim Hallett" w:date="2015-01-07T13:32:00Z">
        <w:r>
          <w:t>community</w:t>
        </w:r>
      </w:ins>
      <w:ins w:id="132" w:author="Tim Hallett" w:date="2015-01-07T13:31:00Z">
        <w:r>
          <w:t>.</w:t>
        </w:r>
      </w:ins>
      <w:ins w:id="133" w:author="Tim Hallett" w:date="2015-01-07T13:32:00Z">
        <w:r>
          <w:t xml:space="preserve"> Understand point in the cascade for persons dying. </w:t>
        </w:r>
        <w:r w:rsidR="002B5DF0">
          <w:t xml:space="preserve">Stop focussing on and evaluating single interventions. </w:t>
        </w:r>
      </w:ins>
      <w:ins w:id="134" w:author="Tim Hallett" w:date="2015-01-07T13:33:00Z">
        <w:r w:rsidR="00115A1A">
          <w:t xml:space="preserve">Don’t roll-out a wide-spread UTT until the cascade is fixed.  See </w:t>
        </w:r>
      </w:ins>
      <w:ins w:id="135" w:author="Tim Hallett" w:date="2015-01-07T13:34:00Z">
        <w:r w:rsidR="00B266C0">
          <w:t>Immediate</w:t>
        </w:r>
      </w:ins>
      <w:ins w:id="136" w:author="Tim Hallett" w:date="2015-01-07T13:33:00Z">
        <w:r w:rsidR="00115A1A">
          <w:t xml:space="preserve"> ART for what it is – a way to circumnavigate operational challeneges</w:t>
        </w:r>
      </w:ins>
      <w:ins w:id="137" w:author="Tim Hallett" w:date="2015-01-07T13:34:00Z">
        <w:r w:rsidR="00115A1A">
          <w:t xml:space="preserve"> (and </w:t>
        </w:r>
        <w:r w:rsidR="00B266C0">
          <w:t>secondarily</w:t>
        </w:r>
        <w:r w:rsidR="00115A1A">
          <w:t>, to get prevention impact)</w:t>
        </w:r>
      </w:ins>
      <w:ins w:id="138" w:author="Tim Hallett" w:date="2015-01-07T13:33:00Z">
        <w:r w:rsidR="00115A1A">
          <w:t xml:space="preserve"> rather than as a way to gain additiaonl clinic benefit.</w:t>
        </w:r>
      </w:ins>
      <w:ins w:id="139" w:author="Tim Hallett" w:date="2015-01-07T13:32:00Z">
        <w:r w:rsidR="002B5DF0">
          <w:t xml:space="preserve"> </w:t>
        </w:r>
      </w:ins>
    </w:p>
    <w:p w14:paraId="7CAB685C" w14:textId="77777777" w:rsidR="00621D75" w:rsidRDefault="00621D75" w:rsidP="0086036A">
      <w:pPr>
        <w:pStyle w:val="normal0"/>
      </w:pPr>
    </w:p>
    <w:p w14:paraId="03A3B50D" w14:textId="4BE27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75253B">
        <w:instrText xml:space="preserve"> ADDIN PAPERS2_CITATIONS &lt;citation&gt;&lt;uuid&gt;CCACA780-9CE2-4262-8752-3EFE8D3CED5F&lt;/uuid&gt;&lt;priority&gt;65&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75253B">
        <w:instrText xml:space="preserve"> ADDIN PAPERS2_CITATIONS &lt;citation&gt;&lt;uuid&gt;C5DF5295-BE1D-4870-B8AB-2FCE26BEB0A6&lt;/uuid&gt;&lt;priority&gt;66&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40" w:author="Tim Hallett" w:date="2015-01-07T13:25:00Z"/>
        </w:rPr>
      </w:pPr>
    </w:p>
    <w:p w14:paraId="75C474C5" w14:textId="77777777" w:rsidR="003F7677" w:rsidRDefault="007E3CA9" w:rsidP="003F7677">
      <w:pPr>
        <w:pStyle w:val="normal0"/>
      </w:pPr>
      <w:ins w:id="141" w:author="Tim Hallett" w:date="2015-01-07T13:25:00Z">
        <w:r>
          <w:t>Para 3</w:t>
        </w:r>
        <w:r w:rsidR="003F7677">
          <w:t xml:space="preserve">: Say it isn’t exactly AMPATH, but is a bit like W Kenya and maybe elsewhere. </w:t>
        </w:r>
      </w:ins>
      <w:ins w:id="142" w:author="Tim Hallett" w:date="2015-01-07T13:26:00Z">
        <w:r w:rsidR="003F7677">
          <w:t xml:space="preserve">Talk about difference between settings. </w:t>
        </w:r>
      </w:ins>
      <w:ins w:id="143" w:author="Tim Hallett" w:date="2015-01-07T13:25:00Z">
        <w:r w:rsidR="003F7677">
          <w:t>Talk about other model results.</w:t>
        </w:r>
      </w:ins>
    </w:p>
    <w:p w14:paraId="02E543D4" w14:textId="77777777" w:rsidR="00272A02" w:rsidRDefault="00272A02" w:rsidP="003F7677">
      <w:pPr>
        <w:pStyle w:val="normal0"/>
      </w:pPr>
    </w:p>
    <w:p w14:paraId="71A0C111" w14:textId="60631A5D"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75253B">
        <w:instrText xml:space="preserve"> ADDIN PAPERS2_CITATIONS &lt;citation&gt;&lt;uuid&gt;9A602BA8-74DD-459F-8B0D-66E53EA5B788&lt;/uuid&gt;&lt;priority&gt;68&lt;/priority&gt;&lt;publications&gt;&lt;publication&gt;&lt;accepted_date&gt;99201400001200000000200000&lt;/accepted_date&gt;&lt;title&gt;Spectrum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75253B">
        <w:instrText xml:space="preserve"> ADDIN PAPERS2_CITATIONS &lt;citation&gt;&lt;uuid&gt;CD8FFEEB-ACAB-4030-8E26-E8A077A2A6DC&lt;/uuid&gt;&lt;priority&gt;69&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a similar intervention was not particularly impactful. Indeed, in our model, this type of intervention becomes much more powerful if upstream care is made perfect[</w:t>
      </w:r>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75253B">
        <w:instrText xml:space="preserve"> ADDIN PAPERS2_CITATIONS &lt;citation&gt;&lt;uuid&gt;6C360E2E-9F8E-4C1E-B854-83C4D3F737DA&lt;/uuid&gt;&lt;priority&gt;70&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75253B">
        <w:instrText xml:space="preserve"> ADDIN PAPERS2_CITATIONS &lt;citation&gt;&lt;uuid&gt;C07A4D6C-37B1-4EAC-9DA0-FF50545B6DC3&lt;/uuid&gt;&lt;priority&gt;71&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C0D1B53"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75253B">
        <w:instrText xml:space="preserve"> ADDIN PAPERS2_CITATIONS &lt;citation&gt;&lt;uuid&gt;7E35D954-4AE0-4C57-9E5E-FE3EA1E5E73A&lt;/uuid&gt;&lt;priority&gt;72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44" w:author="Tim Hallett" w:date="2015-01-07T13:26:00Z"/>
        </w:rPr>
      </w:pPr>
    </w:p>
    <w:p w14:paraId="53F6367E" w14:textId="09411EA4" w:rsidR="00433B30" w:rsidRDefault="007E3CA9" w:rsidP="0086036A">
      <w:pPr>
        <w:pStyle w:val="normal0"/>
        <w:rPr>
          <w:ins w:id="145" w:author="Tim Hallett" w:date="2015-01-07T13:26:00Z"/>
        </w:rPr>
      </w:pPr>
      <w:ins w:id="146"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rsidP="0086036A">
      <w:pPr>
        <w:pStyle w:val="normal0"/>
      </w:pPr>
    </w:p>
    <w:p w14:paraId="6BB4A841" w14:textId="764C96E2"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75253B">
        <w:instrText xml:space="preserve"> ADDIN PAPERS2_CITATIONS &lt;citation&gt;&lt;uuid&gt;41934BD8-F79F-4100-95D8-5151501F9776&lt;/uuid&gt;&lt;priority&gt;73&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75253B">
        <w:instrText xml:space="preserve"> ADDIN PAPERS2_CITATIONS &lt;citation&gt;&lt;uuid&gt;FBB30A95-94AB-4CA2-8772-037A0802AF4B&lt;/uuid&gt;&lt;priority&gt;74&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75253B">
        <w:instrText xml:space="preserve"> ADDIN PAPERS2_CITATIONS &lt;citation&gt;&lt;uuid&gt;F7481393-3E35-4538-8F09-EA539FC11B7D&lt;/uuid&gt;&lt;priority&gt;75&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an HBCT intervention trialled between 2009 and 2011 at another AMPATH site in Kenya, achieved coverage of 88% of the population</w:t>
      </w:r>
      <w:r w:rsidR="00810A95">
        <w:t>,</w:t>
      </w:r>
      <w:r w:rsidR="005E5D58">
        <w:t xml:space="preserve"> but among newly diagnosed individuals only 15% had been linked to care over a median of 3.4 years since diagnosis</w:t>
      </w:r>
      <w:r w:rsidR="00810A95">
        <w:fldChar w:fldCharType="begin"/>
      </w:r>
      <w:r w:rsidR="0075253B">
        <w:instrText xml:space="preserve"> ADDIN PAPERS2_CITATIONS &lt;citation&gt;&lt;uuid&gt;1DFCFB0D-79EA-4BBD-AD85-D61D25A1FE30&lt;/uuid&gt;&lt;priority&gt;76&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r w:rsidR="003B1471" w:rsidRPr="00D06617">
        <w:rPr>
          <w:i/>
        </w:rPr>
        <w:t xml:space="preserve"> does this mention the chimeric nature of HBCT </w:t>
      </w:r>
      <w:r w:rsidR="003B1471">
        <w:t xml:space="preserve">]  </w:t>
      </w:r>
    </w:p>
    <w:p w14:paraId="0CA7A394" w14:textId="77777777" w:rsidR="003D202E" w:rsidRDefault="003D202E" w:rsidP="0086036A">
      <w:pPr>
        <w:pStyle w:val="normal0"/>
        <w:rPr>
          <w:ins w:id="147" w:author="Tim Hallett" w:date="2015-01-07T13:25:00Z"/>
        </w:rPr>
      </w:pPr>
    </w:p>
    <w:p w14:paraId="266DDB4A" w14:textId="77777777" w:rsidR="003F7677" w:rsidRDefault="003F7677" w:rsidP="0086036A">
      <w:pPr>
        <w:pStyle w:val="normal0"/>
        <w:rPr>
          <w:ins w:id="148" w:author="Tim Hallett" w:date="2015-01-07T13:25:00Z"/>
        </w:rPr>
      </w:pPr>
      <w:ins w:id="149"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50" w:author="Tim Hallett" w:date="2015-01-07T13:25:00Z">
        <w:r>
          <w:t>Deaths outside clinic. Reference the ALPHA stuff.</w:t>
        </w:r>
      </w:ins>
    </w:p>
    <w:p w14:paraId="7FAA7128" w14:textId="11A462F8" w:rsidR="00C54A27" w:rsidRDefault="00C54A27" w:rsidP="0086036A">
      <w:pPr>
        <w:pStyle w:val="normal0"/>
        <w:numPr>
          <w:ilvl w:val="0"/>
          <w:numId w:val="15"/>
        </w:numPr>
        <w:rPr>
          <w:ins w:id="151" w:author="Tim Hallett" w:date="2015-01-07T13:25:00Z"/>
        </w:rPr>
      </w:pPr>
      <w:r>
        <w:t>Intervention bundles (tiering reference)</w:t>
      </w:r>
    </w:p>
    <w:p w14:paraId="2834BE61" w14:textId="255E759B" w:rsidR="003F7677" w:rsidRDefault="00B266C0" w:rsidP="0086036A">
      <w:pPr>
        <w:pStyle w:val="normal0"/>
        <w:numPr>
          <w:ilvl w:val="0"/>
          <w:numId w:val="15"/>
        </w:numPr>
      </w:pPr>
      <w:ins w:id="152" w:author="Tim Hallett" w:date="2015-01-07T13:34:00Z">
        <w:r>
          <w:t>Immediate</w:t>
        </w:r>
      </w:ins>
      <w:ins w:id="153" w:author="Tim Hallett" w:date="2015-01-07T13:27:00Z">
        <w:r w:rsidR="00433B30">
          <w:t xml:space="preserve"> ART – Lots of people saying this is sensible. ALso</w:t>
        </w:r>
      </w:ins>
      <w:ins w:id="154" w:author="Tim Hallett" w:date="2015-01-07T13:24:00Z">
        <w:r w:rsidR="003F7677">
          <w:t xml:space="preserve"> is in sympathy with (UNPUBLISHED UNTIL FEB 2015) findings from Rosen et al about how same-day ART gets </w:t>
        </w:r>
      </w:ins>
      <w:ins w:id="155" w:author="Tim Hallett" w:date="2015-01-07T13:27:00Z">
        <w:r w:rsidR="00433B30">
          <w:t>more people suppressed.</w:t>
        </w:r>
      </w:ins>
      <w:r w:rsidR="00151234">
        <w:t xml:space="preserve"> (granich?)</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Rakai, Uganda, which indicate that around ~20% of deaths in 2011 </w:t>
      </w:r>
      <w:r w:rsidR="00E97007">
        <w:t>were among undiagnosed individua</w:t>
      </w:r>
      <w:r w:rsidR="00A56CFF">
        <w:t>ls and ~50% were among individuals tested but who never initiated ART[</w:t>
      </w:r>
      <w:r w:rsidR="00A56CFF" w:rsidRPr="00A56CFF">
        <w:rPr>
          <w:i/>
          <w:color w:val="0000FF"/>
        </w:rPr>
        <w:t>Slaymaker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RapIT trial in South Africa evaluating the effect of immediate ART initiation on ART uptake illustrate that 88% of enrolled patients were virally suppressed six months after treatment initiation[</w:t>
      </w:r>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25F22E3F"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Eaton:2013bv}</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75253B">
        <w:instrText xml:space="preserve"> ADDIN PAPERS2_CITATIONS &lt;citation&gt;&lt;uuid&gt;311E1140-717D-4F83-AC88-FCB291304D11&lt;/uuid&gt;&lt;priority&gt;78&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75253B">
        <w:instrText xml:space="preserve"> ADDIN PAPERS2_CITATIONS &lt;citation&gt;&lt;uuid&gt;1DCB8380-71C4-4949-A171-4B581CD2F037&lt;/uuid&gt;&lt;priority&gt;79&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156" w:author="Tim Hallett" w:date="2015-01-07T13:31:00Z">
        <w:r>
          <w:t xml:space="preserve">Big Finish: </w:t>
        </w:r>
      </w:ins>
      <w:ins w:id="157" w:author="Tim Hallett" w:date="2015-01-07T13:28:00Z">
        <w:r w:rsidR="00433B30">
          <w:t>Tell me about the future: We don’t know about motivations of patients (that’s important), We don’t know how this plays out in other settings. We don</w:t>
        </w:r>
      </w:ins>
      <w:ins w:id="158" w:author="Tim Hallett" w:date="2015-01-07T13:29:00Z">
        <w:r w:rsidR="00433B30">
          <w:t>’t know how intervengtions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made in other fields{Buregyeya:2011fi,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159" w:author="Tim Hallett" w:date="2015-01-07T13:29:00Z"/>
        </w:rPr>
      </w:pPr>
    </w:p>
    <w:p w14:paraId="59EA0D5C" w14:textId="77777777" w:rsidR="00433B30" w:rsidRDefault="007E3CA9" w:rsidP="0086036A">
      <w:pPr>
        <w:pStyle w:val="normal0"/>
        <w:rPr>
          <w:ins w:id="160" w:author="Tim Hallett" w:date="2015-01-07T13:29:00Z"/>
        </w:rPr>
      </w:pPr>
      <w:ins w:id="161" w:author="Tim Hallett" w:date="2015-01-07T13:31:00Z">
        <w:r>
          <w:t xml:space="preserve">Knock-out Blow: </w:t>
        </w:r>
      </w:ins>
      <w:ins w:id="162"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163"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64" w:author="Ellen McRobie" w:date="2015-01-06T10:05:00Z">
        <w:r w:rsidR="003B057D">
          <w:t>T</w:t>
        </w:r>
      </w:ins>
      <w:r w:rsidR="00A34923">
        <w:t xml:space="preserve">he tools used to fight HIV are becoming more akin to those used to treat a long-term </w:t>
      </w:r>
      <w:commentRangeStart w:id="165"/>
      <w:r w:rsidR="00A34923">
        <w:t>chronic disease</w:t>
      </w:r>
      <w:commentRangeEnd w:id="165"/>
      <w:r w:rsidR="003B057D">
        <w:rPr>
          <w:rStyle w:val="CommentReference"/>
        </w:rPr>
        <w:commentReference w:id="165"/>
      </w:r>
      <w:r w:rsidR="00E2195F">
        <w:t>{vanSighem:2010gw}</w:t>
      </w:r>
      <w:r w:rsidR="000163BB">
        <w:t>.</w:t>
      </w:r>
      <w:r w:rsidR="009450D2">
        <w:t xml:space="preserve"> Identifying infected individuals is </w:t>
      </w:r>
      <w:commentRangeStart w:id="166"/>
      <w:r w:rsidR="009450D2">
        <w:t>no longer the biggest hurdle</w:t>
      </w:r>
      <w:commentRangeEnd w:id="166"/>
      <w:r w:rsidR="00173ACA">
        <w:rPr>
          <w:rStyle w:val="CommentReference"/>
        </w:rPr>
        <w:commentReference w:id="166"/>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67"/>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67"/>
      <w:r w:rsidR="003B057D">
        <w:rPr>
          <w:rStyle w:val="CommentReference"/>
        </w:rPr>
        <w:commentReference w:id="167"/>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Additionally, Dan Klein’s pie charts from his presentation that would make a good comparison (SA / Zimbabwe)</w:t>
      </w:r>
      <w:r w:rsidR="00333989" w:rsidRPr="00704298">
        <w:rPr>
          <w:i/>
          <w:color w:val="0000FF"/>
        </w:rPr>
        <w:t>]</w:t>
      </w:r>
      <w:r w:rsidR="00E51134" w:rsidRPr="00E51134">
        <w:rPr>
          <w:color w:val="auto"/>
        </w:rPr>
        <w:t>.</w:t>
      </w:r>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nearly 20% of individuals</w:t>
      </w:r>
      <w:r w:rsidR="0017631F">
        <w:t>’</w:t>
      </w:r>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6A73086"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75253B">
        <w:instrText xml:space="preserve"> ADDIN PAPERS2_CITATIONS &lt;citation&gt;&lt;uuid&gt;D7ED5CF1-3640-4EBF-A7B6-94FFCCF75C8B&lt;/uuid&gt;&lt;priority&gt;83&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75253B">
        <w:instrText xml:space="preserve"> ADDIN PAPERS2_CITATIONS &lt;citation&gt;&lt;uuid&gt;1B35EA3B-D177-4F3F-BEFC-6EBE250ECFA9&lt;/uuid&gt;&lt;priority&gt;84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75253B">
        <w:instrText xml:space="preserve"> ADDIN PAPERS2_CITATIONS &lt;citation&gt;&lt;uuid&gt;177BC3CF-51AC-462D-87B8-6623BDE58030&lt;/uuid&gt;&lt;priority&gt;85&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04F7CA3A"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75253B">
        <w:instrText xml:space="preserve"> ADDIN PAPERS2_CITATIONS &lt;citation&gt;&lt;uuid&gt;068EAD4B-6DAC-4982-A5AF-3E78E1F1B744&lt;/uuid&gt;&lt;priority&gt;86&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to{Burns:2014jz}.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68" w:name="h.5bj1t1rwxn4u" w:colFirst="0" w:colLast="0"/>
      <w:bookmarkEnd w:id="168"/>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69" w:name="h.pbwlevpo3yu5" w:colFirst="0" w:colLast="0"/>
      <w:bookmarkEnd w:id="169"/>
    </w:p>
    <w:p w14:paraId="63AE3FA0" w14:textId="5B5654E8" w:rsidR="00354BF3" w:rsidRDefault="0004446E">
      <w:pPr>
        <w:pStyle w:val="Heading1"/>
        <w:contextualSpacing w:val="0"/>
      </w:pPr>
      <w:r>
        <w:t>References</w:t>
      </w:r>
      <w:bookmarkStart w:id="170" w:name="h.i9jxy126drmb" w:colFirst="0" w:colLast="0"/>
      <w:bookmarkEnd w:id="170"/>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71" w:name="h.n9mfvkja78ix" w:colFirst="0" w:colLast="0"/>
      <w:bookmarkEnd w:id="171"/>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BC1782"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r w:rsidRPr="00190823">
        <w:rPr>
          <w:i/>
          <w:iCs/>
          <w:lang w:val="en-AU"/>
        </w:rPr>
        <w:t>figure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(what order)</w:t>
      </w:r>
    </w:p>
    <w:p w14:paraId="6EA873FA" w14:textId="43CC0D02" w:rsidR="00933CD1" w:rsidRPr="008C5A52" w:rsidRDefault="00933CD1" w:rsidP="00933CD1">
      <w:pPr>
        <w:pStyle w:val="ListParagraph"/>
        <w:numPr>
          <w:ilvl w:val="0"/>
          <w:numId w:val="17"/>
        </w:numPr>
        <w:rPr>
          <w:i/>
          <w:lang w:val="en-AU"/>
        </w:rPr>
      </w:pPr>
      <w:r w:rsidRPr="008C5A52">
        <w:rPr>
          <w:i/>
          <w:lang w:val="en-AU"/>
        </w:rPr>
        <w:t>Is a single intervention sufficient? ( single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4C03E5" w:rsidRDefault="004C03E5">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4C03E5" w:rsidRDefault="004C03E5"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4C03E5" w:rsidRDefault="004C03E5" w:rsidP="00A86169">
      <w:pPr>
        <w:pStyle w:val="CommentText"/>
      </w:pPr>
      <w:r>
        <w:rPr>
          <w:rStyle w:val="CommentReference"/>
        </w:rPr>
        <w:annotationRef/>
      </w:r>
      <w:r>
        <w:t>Define this.</w:t>
      </w:r>
    </w:p>
  </w:comment>
  <w:comment w:id="5" w:author="Jeff Eaton" w:date="2015-01-10T16:02:00Z" w:initials="JE">
    <w:p w14:paraId="3027DF91" w14:textId="77777777" w:rsidR="004C03E5" w:rsidRDefault="004C03E5" w:rsidP="00A86169">
      <w:pPr>
        <w:pStyle w:val="CommentText"/>
      </w:pPr>
      <w:r>
        <w:rPr>
          <w:rStyle w:val="CommentReference"/>
        </w:rPr>
        <w:annotationRef/>
      </w:r>
      <w:r>
        <w:t>This seems vague</w:t>
      </w:r>
    </w:p>
  </w:comment>
  <w:comment w:id="6" w:author="Jeff Eaton" w:date="2015-01-10T16:02:00Z" w:initials="JE">
    <w:p w14:paraId="04B899B1" w14:textId="77777777" w:rsidR="004C03E5" w:rsidRDefault="004C03E5"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4C03E5" w:rsidRDefault="004C03E5" w:rsidP="00A86169">
      <w:pPr>
        <w:pStyle w:val="CommentText"/>
      </w:pPr>
      <w:r>
        <w:rPr>
          <w:rStyle w:val="CommentReference"/>
        </w:rPr>
        <w:annotationRef/>
      </w:r>
      <w:r>
        <w:t>What does this constitute?</w:t>
      </w:r>
    </w:p>
  </w:comment>
  <w:comment w:id="10" w:author="Jeff Eaton" w:date="2015-01-10T16:02:00Z" w:initials="JE">
    <w:p w14:paraId="7015F657" w14:textId="77777777" w:rsidR="004C03E5" w:rsidRDefault="004C03E5"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4C03E5" w:rsidRDefault="004C03E5" w:rsidP="00A86169">
      <w:pPr>
        <w:pStyle w:val="CommentText"/>
      </w:pPr>
      <w:r>
        <w:rPr>
          <w:rStyle w:val="CommentReference"/>
        </w:rPr>
        <w:annotationRef/>
      </w:r>
      <w:r>
        <w:t>Quantitative result?</w:t>
      </w:r>
    </w:p>
  </w:comment>
  <w:comment w:id="12" w:author="Jeff Eaton" w:date="2015-01-10T16:02:00Z" w:initials="JE">
    <w:p w14:paraId="12B6833E" w14:textId="77777777" w:rsidR="004C03E5" w:rsidRDefault="004C03E5"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4C03E5" w:rsidRDefault="004C03E5"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17" w:author="Ellen McRobie" w:date="2015-01-06T10:25:00Z" w:initials="EM">
    <w:p w14:paraId="7C318778" w14:textId="77777777" w:rsidR="004C03E5" w:rsidRDefault="004C03E5">
      <w:pPr>
        <w:pStyle w:val="CommentText"/>
      </w:pPr>
      <w:r>
        <w:rPr>
          <w:rStyle w:val="CommentReference"/>
        </w:rPr>
        <w:annotationRef/>
      </w:r>
      <w:r>
        <w:t>Not sure the model parts need to have caps, but also don’t think it matters if they do</w:t>
      </w:r>
    </w:p>
  </w:comment>
  <w:comment w:id="60" w:author="Tim Hallett" w:date="2015-01-07T12:26:00Z" w:initials="TH">
    <w:p w14:paraId="148D1A12" w14:textId="77777777" w:rsidR="004C03E5" w:rsidRDefault="004C03E5">
      <w:pPr>
        <w:pStyle w:val="CommentText"/>
      </w:pPr>
      <w:r>
        <w:rPr>
          <w:rStyle w:val="CommentReference"/>
        </w:rPr>
        <w:annotationRef/>
      </w:r>
      <w:r>
        <w:t>Is it possible to add references to the table? Or notes on the source?</w:t>
      </w:r>
    </w:p>
  </w:comment>
  <w:comment w:id="61" w:author="Jack Olney" w:date="2015-01-08T12:19:00Z" w:initials="JO">
    <w:p w14:paraId="1FCD600D" w14:textId="3E2B4651" w:rsidR="004C03E5" w:rsidRDefault="004C03E5">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3" w:author="Tim Hallett" w:date="2015-01-08T11:48:00Z" w:initials="TH">
    <w:p w14:paraId="0A231B60" w14:textId="77777777" w:rsidR="004C03E5" w:rsidRDefault="004C03E5" w:rsidP="00260E0F">
      <w:pPr>
        <w:pStyle w:val="CommentText"/>
      </w:pPr>
      <w:r>
        <w:rPr>
          <w:rStyle w:val="CommentReference"/>
        </w:rPr>
        <w:annotationRef/>
      </w:r>
      <w:r>
        <w:t>How can we justify this? The work of Jenny and Ruanne suggest some cost here, doesn’t it?</w:t>
      </w:r>
    </w:p>
  </w:comment>
  <w:comment w:id="64" w:author="Jack Olney" w:date="2015-01-08T12:33:00Z" w:initials="JO">
    <w:p w14:paraId="6F36AE39" w14:textId="52629933" w:rsidR="004C03E5" w:rsidRDefault="004C03E5">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65" w:author="Tim Hallett" w:date="2015-01-08T11:48:00Z" w:initials="TH">
    <w:p w14:paraId="7FDDD876" w14:textId="77777777" w:rsidR="004C03E5" w:rsidRDefault="004C03E5" w:rsidP="00260E0F">
      <w:pPr>
        <w:pStyle w:val="CommentText"/>
      </w:pPr>
      <w:r>
        <w:rPr>
          <w:rStyle w:val="CommentReference"/>
        </w:rPr>
        <w:annotationRef/>
      </w:r>
      <w:r>
        <w:t>Seem to me like we need two scenarios in this one now. 0% would be best. What can say about what is realistic?</w:t>
      </w:r>
    </w:p>
  </w:comment>
  <w:comment w:id="66" w:author="Jack Olney" w:date="2015-01-08T13:38:00Z" w:initials="JO">
    <w:p w14:paraId="2E9B4744" w14:textId="24812CCD" w:rsidR="004C03E5" w:rsidRDefault="004C03E5">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(perhaps getting ahead of myself here).</w:t>
      </w:r>
    </w:p>
  </w:comment>
  <w:comment w:id="67" w:author="Tim Hallett" w:date="2015-01-08T11:48:00Z" w:initials="TH">
    <w:p w14:paraId="7CC6159C" w14:textId="77777777" w:rsidR="004C03E5" w:rsidRDefault="004C03E5" w:rsidP="00260E0F">
      <w:pPr>
        <w:pStyle w:val="CommentText"/>
      </w:pPr>
      <w:r>
        <w:rPr>
          <w:rStyle w:val="CommentReference"/>
        </w:rPr>
        <w:annotationRef/>
      </w:r>
      <w:r>
        <w:t>Shouldn’t this have the same assumption as “maximum HBCT” for comparison.</w:t>
      </w:r>
    </w:p>
  </w:comment>
  <w:comment w:id="68" w:author="Jack Olney" w:date="2015-01-08T13:43:00Z" w:initials="JO">
    <w:p w14:paraId="6C22FC93" w14:textId="00AD64A5" w:rsidR="004C03E5" w:rsidRDefault="004C03E5">
      <w:pPr>
        <w:pStyle w:val="CommentText"/>
      </w:pPr>
      <w:r>
        <w:rPr>
          <w:rStyle w:val="CommentReference"/>
        </w:rPr>
        <w:annotationRef/>
      </w:r>
      <w:r>
        <w:t>Currently uses the realistic HBCT intervention here.</w:t>
      </w:r>
    </w:p>
  </w:comment>
  <w:comment w:id="70" w:author="Tim Hallett" w:date="2015-01-08T11:48:00Z" w:initials="TH">
    <w:p w14:paraId="5637ED7E" w14:textId="77777777" w:rsidR="004C03E5" w:rsidRDefault="004C03E5" w:rsidP="00260E0F">
      <w:pPr>
        <w:pStyle w:val="CommentText"/>
      </w:pPr>
      <w:r>
        <w:rPr>
          <w:rStyle w:val="CommentReference"/>
        </w:rPr>
        <w:annotationRef/>
      </w:r>
      <w:r>
        <w:t>Don’t understand these two separate processes. Is the 20% failure to start Art that they decline to start ART.</w:t>
      </w:r>
    </w:p>
    <w:p w14:paraId="3A9EE34D" w14:textId="77777777" w:rsidR="004C03E5" w:rsidRDefault="004C03E5" w:rsidP="00260E0F">
      <w:pPr>
        <w:pStyle w:val="CommentText"/>
      </w:pPr>
      <w:r>
        <w:t>Shouldn’t the ‘realistic impact’ here have the same assumptions as the “realistic impact” HBCT about those components?</w:t>
      </w:r>
    </w:p>
    <w:p w14:paraId="7C82C35B" w14:textId="77777777" w:rsidR="004C03E5" w:rsidRDefault="004C03E5" w:rsidP="00260E0F">
      <w:pPr>
        <w:pStyle w:val="CommentText"/>
      </w:pPr>
    </w:p>
    <w:p w14:paraId="3F8D77B7" w14:textId="77777777" w:rsidR="004C03E5" w:rsidRDefault="004C03E5" w:rsidP="00260E0F">
      <w:pPr>
        <w:pStyle w:val="CommentText"/>
      </w:pPr>
      <w:r>
        <w:t xml:space="preserve"> </w:t>
      </w:r>
    </w:p>
  </w:comment>
  <w:comment w:id="69" w:author="Jack Olney" w:date="2015-01-08T14:02:00Z" w:initials="JO">
    <w:p w14:paraId="63BAE1E0" w14:textId="7860F02E" w:rsidR="004C03E5" w:rsidRDefault="004C03E5">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82" w:author="Tim Hallett" w:date="2015-01-07T12:38:00Z" w:initials="TH">
    <w:p w14:paraId="1352AC4D" w14:textId="77777777" w:rsidR="004C03E5" w:rsidRDefault="004C03E5">
      <w:pPr>
        <w:pStyle w:val="CommentText"/>
      </w:pPr>
      <w:r>
        <w:rPr>
          <w:rStyle w:val="CommentReference"/>
        </w:rPr>
        <w:annotationRef/>
      </w:r>
      <w:r>
        <w:t>They are NOT patients in this analysis, they are deceased persons. Keep the language very clear.</w:t>
      </w:r>
    </w:p>
  </w:comment>
  <w:comment w:id="81" w:author="Jack Olney" w:date="2015-01-08T14:33:00Z" w:initials="JO">
    <w:p w14:paraId="11034CDA" w14:textId="3399411F" w:rsidR="004C03E5" w:rsidRDefault="004C03E5">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4C03E5" w:rsidRDefault="004C03E5">
      <w:pPr>
        <w:pStyle w:val="CommentText"/>
      </w:pPr>
    </w:p>
    <w:p w14:paraId="2C0C3311" w14:textId="726B3F22" w:rsidR="004C03E5" w:rsidRDefault="004C03E5">
      <w:pPr>
        <w:pStyle w:val="CommentText"/>
      </w:pPr>
      <w:r>
        <w:t>The figure on the right is among deceased persons as advertised.</w:t>
      </w:r>
    </w:p>
    <w:p w14:paraId="3D01356C" w14:textId="77777777" w:rsidR="004C03E5" w:rsidRDefault="004C03E5">
      <w:pPr>
        <w:pStyle w:val="CommentText"/>
      </w:pPr>
    </w:p>
    <w:p w14:paraId="12FDCFF7" w14:textId="77777777" w:rsidR="004C03E5" w:rsidRDefault="004C03E5">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4C03E5" w:rsidRDefault="004C03E5">
      <w:pPr>
        <w:pStyle w:val="CommentText"/>
      </w:pPr>
    </w:p>
    <w:p w14:paraId="1761DF75" w14:textId="085B75DE" w:rsidR="004C03E5" w:rsidRDefault="004C03E5">
      <w:pPr>
        <w:pStyle w:val="CommentText"/>
      </w:pPr>
      <w:r>
        <w:t xml:space="preserve">I can change the figure on the left to look at the care experience of people who have had contact with the clinic and suffered an HIV-related death? (I’ll test it anyway and see how things look). </w:t>
      </w:r>
    </w:p>
  </w:comment>
  <w:comment w:id="86" w:author="Tim Hallett" w:date="2015-01-07T12:41:00Z" w:initials="TH">
    <w:p w14:paraId="65A8D013" w14:textId="77777777" w:rsidR="004C03E5" w:rsidRDefault="004C03E5">
      <w:pPr>
        <w:pStyle w:val="CommentText"/>
      </w:pPr>
      <w:r>
        <w:rPr>
          <w:rStyle w:val="CommentReference"/>
        </w:rPr>
        <w:annotationRef/>
      </w:r>
      <w:r>
        <w:t>Why is there no green section in the figure on the right-hand side?</w:t>
      </w:r>
    </w:p>
    <w:p w14:paraId="18435B65" w14:textId="77777777" w:rsidR="004C03E5" w:rsidRDefault="004C03E5">
      <w:pPr>
        <w:pStyle w:val="CommentText"/>
      </w:pPr>
    </w:p>
    <w:p w14:paraId="6B15FA25" w14:textId="77777777" w:rsidR="004C03E5" w:rsidRDefault="004C03E5">
      <w:pPr>
        <w:pStyle w:val="CommentText"/>
      </w:pPr>
      <w:r>
        <w:t>Can we have the same categories in each of the two figures, so that we compare. It’s a bit confusing as is.</w:t>
      </w:r>
    </w:p>
  </w:comment>
  <w:comment w:id="104" w:author="Tim Hallett" w:date="2015-01-07T13:03:00Z" w:initials="TH">
    <w:p w14:paraId="79989703" w14:textId="77777777" w:rsidR="004C03E5" w:rsidRDefault="004C03E5">
      <w:pPr>
        <w:pStyle w:val="CommentText"/>
      </w:pPr>
      <w:ins w:id="107" w:author="Tim Hallett" w:date="2015-01-07T13:03:00Z">
        <w:r>
          <w:rPr>
            <w:rStyle w:val="CommentReference"/>
          </w:rPr>
          <w:annotationRef/>
        </w:r>
      </w:ins>
      <w:r>
        <w:t>I wonder what would happen if we relaxed this???! Probably not feasible to do though due to computational complexity.</w:t>
      </w:r>
    </w:p>
  </w:comment>
  <w:comment w:id="105" w:author="Jack Olney" w:date="2015-01-08T15:07:00Z" w:initials="JO">
    <w:p w14:paraId="008256F6" w14:textId="317F6776" w:rsidR="004C03E5" w:rsidRDefault="004C03E5">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65" w:author="Ellen McRobie" w:date="2015-01-06T10:06:00Z" w:initials="EM">
    <w:p w14:paraId="6C896D3C" w14:textId="77777777" w:rsidR="004C03E5" w:rsidRDefault="004C03E5">
      <w:pPr>
        <w:pStyle w:val="CommentText"/>
      </w:pPr>
      <w:r>
        <w:rPr>
          <w:rStyle w:val="CommentReference"/>
        </w:rPr>
        <w:annotationRef/>
      </w:r>
      <w:r>
        <w:t>(I’m just being daft, but I am not sure what this means or how this implies it differs from before)</w:t>
      </w:r>
    </w:p>
  </w:comment>
  <w:comment w:id="166" w:author="Ellen McRobie" w:date="2015-01-06T10:07:00Z" w:initials="EM">
    <w:p w14:paraId="6F307A99" w14:textId="77777777" w:rsidR="004C03E5" w:rsidRDefault="004C03E5">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67" w:author="Ellen McRobie" w:date="2015-01-06T10:05:00Z" w:initials="EM">
    <w:p w14:paraId="31DC3DB0" w14:textId="77777777" w:rsidR="004C03E5" w:rsidRDefault="004C03E5"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 Not sure.. I may also be totally wrong.</w:t>
      </w:r>
    </w:p>
    <w:p w14:paraId="69375763" w14:textId="77777777" w:rsidR="004C03E5" w:rsidRDefault="004C03E5">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4C03E5" w:rsidRDefault="004C03E5">
      <w:pPr>
        <w:spacing w:line="240" w:lineRule="auto"/>
      </w:pPr>
      <w:r>
        <w:separator/>
      </w:r>
    </w:p>
  </w:endnote>
  <w:endnote w:type="continuationSeparator" w:id="0">
    <w:p w14:paraId="4FBC26F3" w14:textId="77777777" w:rsidR="004C03E5" w:rsidRDefault="004C03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4C03E5" w:rsidRDefault="004C03E5">
    <w:pPr>
      <w:pStyle w:val="normal0"/>
      <w:contextualSpacing w:val="0"/>
      <w:jc w:val="right"/>
    </w:pPr>
    <w:r>
      <w:fldChar w:fldCharType="begin"/>
    </w:r>
    <w:r>
      <w:instrText>PAGE</w:instrText>
    </w:r>
    <w:r>
      <w:fldChar w:fldCharType="separate"/>
    </w:r>
    <w:r w:rsidR="00991531">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4C03E5" w:rsidRDefault="004C03E5">
      <w:pPr>
        <w:spacing w:line="240" w:lineRule="auto"/>
      </w:pPr>
      <w:r>
        <w:separator/>
      </w:r>
    </w:p>
  </w:footnote>
  <w:footnote w:type="continuationSeparator" w:id="0">
    <w:p w14:paraId="1FB6D189" w14:textId="77777777" w:rsidR="004C03E5" w:rsidRDefault="004C03E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19E16B7"/>
    <w:multiLevelType w:val="hybridMultilevel"/>
    <w:tmpl w:val="08FC249E"/>
    <w:lvl w:ilvl="0" w:tplc="F66E6012">
      <w:start w:val="2"/>
      <w:numFmt w:val="bullet"/>
      <w:lvlText w:val="-"/>
      <w:lvlJc w:val="left"/>
      <w:pPr>
        <w:ind w:left="720" w:hanging="360"/>
      </w:pPr>
      <w:rPr>
        <w:rFonts w:ascii="Helvetica Neue" w:eastAsia="Helvetica Neue" w:hAnsi="Helvetica Neue" w:cs="Helvetica Neue"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4"/>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6"/>
    <w:lvlOverride w:ilvl="0">
      <w:lvl w:ilvl="0">
        <w:numFmt w:val="decimal"/>
        <w:lvlText w:val="%1."/>
        <w:lvlJc w:val="left"/>
      </w:lvl>
    </w:lvlOverride>
  </w:num>
  <w:num w:numId="11">
    <w:abstractNumId w:val="15"/>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7"/>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2076"/>
    <w:rsid w:val="0002399E"/>
    <w:rsid w:val="00025076"/>
    <w:rsid w:val="00025424"/>
    <w:rsid w:val="000272A0"/>
    <w:rsid w:val="0002793C"/>
    <w:rsid w:val="00040C91"/>
    <w:rsid w:val="0004292E"/>
    <w:rsid w:val="0004446E"/>
    <w:rsid w:val="00050EEC"/>
    <w:rsid w:val="00054429"/>
    <w:rsid w:val="0005462D"/>
    <w:rsid w:val="000568D2"/>
    <w:rsid w:val="00056AEA"/>
    <w:rsid w:val="00064033"/>
    <w:rsid w:val="0006463D"/>
    <w:rsid w:val="00066725"/>
    <w:rsid w:val="000701E1"/>
    <w:rsid w:val="00070268"/>
    <w:rsid w:val="000719B2"/>
    <w:rsid w:val="000743C3"/>
    <w:rsid w:val="0007490C"/>
    <w:rsid w:val="00077847"/>
    <w:rsid w:val="00077FCA"/>
    <w:rsid w:val="00081DF7"/>
    <w:rsid w:val="000836CC"/>
    <w:rsid w:val="000849D0"/>
    <w:rsid w:val="00084F40"/>
    <w:rsid w:val="00092AF9"/>
    <w:rsid w:val="00093701"/>
    <w:rsid w:val="00094F4B"/>
    <w:rsid w:val="00096253"/>
    <w:rsid w:val="000975E0"/>
    <w:rsid w:val="000A34EF"/>
    <w:rsid w:val="000A5E0A"/>
    <w:rsid w:val="000B3728"/>
    <w:rsid w:val="000B6F6D"/>
    <w:rsid w:val="000C780B"/>
    <w:rsid w:val="000D2A31"/>
    <w:rsid w:val="000D3359"/>
    <w:rsid w:val="000D3766"/>
    <w:rsid w:val="000D4D53"/>
    <w:rsid w:val="000D579C"/>
    <w:rsid w:val="000D68A1"/>
    <w:rsid w:val="000E0AFF"/>
    <w:rsid w:val="000E482F"/>
    <w:rsid w:val="000E7F28"/>
    <w:rsid w:val="000F21AB"/>
    <w:rsid w:val="000F627B"/>
    <w:rsid w:val="000F780B"/>
    <w:rsid w:val="00102E35"/>
    <w:rsid w:val="00104405"/>
    <w:rsid w:val="00106475"/>
    <w:rsid w:val="001068CE"/>
    <w:rsid w:val="0011085E"/>
    <w:rsid w:val="001121E5"/>
    <w:rsid w:val="00114499"/>
    <w:rsid w:val="00114919"/>
    <w:rsid w:val="00115A1A"/>
    <w:rsid w:val="00116B57"/>
    <w:rsid w:val="00125444"/>
    <w:rsid w:val="00125F41"/>
    <w:rsid w:val="001266DD"/>
    <w:rsid w:val="001268B7"/>
    <w:rsid w:val="00126B36"/>
    <w:rsid w:val="00132863"/>
    <w:rsid w:val="00132E94"/>
    <w:rsid w:val="0013403D"/>
    <w:rsid w:val="001363E9"/>
    <w:rsid w:val="0013673B"/>
    <w:rsid w:val="00137AD9"/>
    <w:rsid w:val="0014225F"/>
    <w:rsid w:val="00146EC1"/>
    <w:rsid w:val="001477F8"/>
    <w:rsid w:val="00147C94"/>
    <w:rsid w:val="00151234"/>
    <w:rsid w:val="00154A85"/>
    <w:rsid w:val="00160B94"/>
    <w:rsid w:val="00161FB4"/>
    <w:rsid w:val="00165D56"/>
    <w:rsid w:val="00167999"/>
    <w:rsid w:val="00170B8A"/>
    <w:rsid w:val="00170F02"/>
    <w:rsid w:val="00173ACA"/>
    <w:rsid w:val="00175503"/>
    <w:rsid w:val="0017631F"/>
    <w:rsid w:val="00176F5B"/>
    <w:rsid w:val="0018155D"/>
    <w:rsid w:val="00181A12"/>
    <w:rsid w:val="00181EEC"/>
    <w:rsid w:val="00184608"/>
    <w:rsid w:val="00186A0A"/>
    <w:rsid w:val="00190823"/>
    <w:rsid w:val="00190CE6"/>
    <w:rsid w:val="00194932"/>
    <w:rsid w:val="001950A6"/>
    <w:rsid w:val="00195261"/>
    <w:rsid w:val="001A03FD"/>
    <w:rsid w:val="001A13EB"/>
    <w:rsid w:val="001A48BB"/>
    <w:rsid w:val="001A5729"/>
    <w:rsid w:val="001A645D"/>
    <w:rsid w:val="001B025F"/>
    <w:rsid w:val="001B1F08"/>
    <w:rsid w:val="001C1E4E"/>
    <w:rsid w:val="001C5876"/>
    <w:rsid w:val="001C5E01"/>
    <w:rsid w:val="001C6E99"/>
    <w:rsid w:val="001D1637"/>
    <w:rsid w:val="001D6C96"/>
    <w:rsid w:val="001E1488"/>
    <w:rsid w:val="001E69CF"/>
    <w:rsid w:val="001E7E5D"/>
    <w:rsid w:val="001F1BA6"/>
    <w:rsid w:val="001F402A"/>
    <w:rsid w:val="001F5128"/>
    <w:rsid w:val="001F7766"/>
    <w:rsid w:val="0020005E"/>
    <w:rsid w:val="00203796"/>
    <w:rsid w:val="002050E6"/>
    <w:rsid w:val="00213BA7"/>
    <w:rsid w:val="00213D06"/>
    <w:rsid w:val="00215C6B"/>
    <w:rsid w:val="00216099"/>
    <w:rsid w:val="002161BE"/>
    <w:rsid w:val="00216F7C"/>
    <w:rsid w:val="00217EF3"/>
    <w:rsid w:val="00221079"/>
    <w:rsid w:val="00221D4E"/>
    <w:rsid w:val="002233F5"/>
    <w:rsid w:val="00223A5B"/>
    <w:rsid w:val="002246D7"/>
    <w:rsid w:val="0022518A"/>
    <w:rsid w:val="0022749A"/>
    <w:rsid w:val="0023038A"/>
    <w:rsid w:val="00230C24"/>
    <w:rsid w:val="00230CBA"/>
    <w:rsid w:val="00235911"/>
    <w:rsid w:val="002427ED"/>
    <w:rsid w:val="00242D83"/>
    <w:rsid w:val="002432FB"/>
    <w:rsid w:val="00243366"/>
    <w:rsid w:val="00243C83"/>
    <w:rsid w:val="002454A8"/>
    <w:rsid w:val="0025030B"/>
    <w:rsid w:val="00250EBB"/>
    <w:rsid w:val="0025281A"/>
    <w:rsid w:val="00252ABD"/>
    <w:rsid w:val="00252C81"/>
    <w:rsid w:val="00252F0F"/>
    <w:rsid w:val="00256872"/>
    <w:rsid w:val="00260E0F"/>
    <w:rsid w:val="00261ECA"/>
    <w:rsid w:val="00262DB4"/>
    <w:rsid w:val="00263DD3"/>
    <w:rsid w:val="002640CF"/>
    <w:rsid w:val="00264446"/>
    <w:rsid w:val="0026648C"/>
    <w:rsid w:val="00270291"/>
    <w:rsid w:val="0027079E"/>
    <w:rsid w:val="00272A02"/>
    <w:rsid w:val="0027347F"/>
    <w:rsid w:val="0027665A"/>
    <w:rsid w:val="002769F6"/>
    <w:rsid w:val="00281945"/>
    <w:rsid w:val="002860EE"/>
    <w:rsid w:val="00286A2A"/>
    <w:rsid w:val="00297244"/>
    <w:rsid w:val="00297281"/>
    <w:rsid w:val="002A1595"/>
    <w:rsid w:val="002A35E1"/>
    <w:rsid w:val="002A3C4B"/>
    <w:rsid w:val="002A4C76"/>
    <w:rsid w:val="002A577B"/>
    <w:rsid w:val="002A71C6"/>
    <w:rsid w:val="002A743D"/>
    <w:rsid w:val="002B1D14"/>
    <w:rsid w:val="002B3234"/>
    <w:rsid w:val="002B3765"/>
    <w:rsid w:val="002B5981"/>
    <w:rsid w:val="002B5DF0"/>
    <w:rsid w:val="002C43B4"/>
    <w:rsid w:val="002C6106"/>
    <w:rsid w:val="002D0219"/>
    <w:rsid w:val="002D123B"/>
    <w:rsid w:val="002D3EF0"/>
    <w:rsid w:val="002D4305"/>
    <w:rsid w:val="002D47C2"/>
    <w:rsid w:val="002D52B3"/>
    <w:rsid w:val="002D5362"/>
    <w:rsid w:val="002D5BC2"/>
    <w:rsid w:val="002D5E18"/>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6122"/>
    <w:rsid w:val="00306244"/>
    <w:rsid w:val="00306FCC"/>
    <w:rsid w:val="003070A9"/>
    <w:rsid w:val="00307B44"/>
    <w:rsid w:val="003129D0"/>
    <w:rsid w:val="00312FF8"/>
    <w:rsid w:val="00313C77"/>
    <w:rsid w:val="003149AB"/>
    <w:rsid w:val="003151FE"/>
    <w:rsid w:val="0032451F"/>
    <w:rsid w:val="00327F22"/>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4EF6"/>
    <w:rsid w:val="003750F6"/>
    <w:rsid w:val="003759E8"/>
    <w:rsid w:val="00376AC0"/>
    <w:rsid w:val="00383A3C"/>
    <w:rsid w:val="003855F4"/>
    <w:rsid w:val="003867BA"/>
    <w:rsid w:val="00393086"/>
    <w:rsid w:val="0039619B"/>
    <w:rsid w:val="003A149C"/>
    <w:rsid w:val="003A1A60"/>
    <w:rsid w:val="003A4313"/>
    <w:rsid w:val="003A6AD8"/>
    <w:rsid w:val="003A7870"/>
    <w:rsid w:val="003B057D"/>
    <w:rsid w:val="003B1471"/>
    <w:rsid w:val="003B277D"/>
    <w:rsid w:val="003B4B55"/>
    <w:rsid w:val="003C24B4"/>
    <w:rsid w:val="003C38BA"/>
    <w:rsid w:val="003C4147"/>
    <w:rsid w:val="003C54DF"/>
    <w:rsid w:val="003C5F5D"/>
    <w:rsid w:val="003D16E4"/>
    <w:rsid w:val="003D202E"/>
    <w:rsid w:val="003D6534"/>
    <w:rsid w:val="003E286E"/>
    <w:rsid w:val="003E3225"/>
    <w:rsid w:val="003E4DF3"/>
    <w:rsid w:val="003F2142"/>
    <w:rsid w:val="003F4573"/>
    <w:rsid w:val="003F50D4"/>
    <w:rsid w:val="003F7677"/>
    <w:rsid w:val="004023C7"/>
    <w:rsid w:val="00404FAE"/>
    <w:rsid w:val="0040759C"/>
    <w:rsid w:val="00412CB8"/>
    <w:rsid w:val="00416625"/>
    <w:rsid w:val="00417A12"/>
    <w:rsid w:val="0042172B"/>
    <w:rsid w:val="00421D0D"/>
    <w:rsid w:val="00427583"/>
    <w:rsid w:val="0042767A"/>
    <w:rsid w:val="00433B30"/>
    <w:rsid w:val="0043408B"/>
    <w:rsid w:val="00434293"/>
    <w:rsid w:val="00450E1D"/>
    <w:rsid w:val="004556D6"/>
    <w:rsid w:val="0045606F"/>
    <w:rsid w:val="00461FC2"/>
    <w:rsid w:val="00466802"/>
    <w:rsid w:val="004711ED"/>
    <w:rsid w:val="00475760"/>
    <w:rsid w:val="00475FFF"/>
    <w:rsid w:val="00477795"/>
    <w:rsid w:val="00480626"/>
    <w:rsid w:val="004858C4"/>
    <w:rsid w:val="004866F2"/>
    <w:rsid w:val="004A0375"/>
    <w:rsid w:val="004A07F2"/>
    <w:rsid w:val="004A59FC"/>
    <w:rsid w:val="004A6FC4"/>
    <w:rsid w:val="004A75A5"/>
    <w:rsid w:val="004B0BC1"/>
    <w:rsid w:val="004B226E"/>
    <w:rsid w:val="004B488C"/>
    <w:rsid w:val="004B54D1"/>
    <w:rsid w:val="004C03E5"/>
    <w:rsid w:val="004C0ADF"/>
    <w:rsid w:val="004C2572"/>
    <w:rsid w:val="004D0BCA"/>
    <w:rsid w:val="004D2013"/>
    <w:rsid w:val="004D21DE"/>
    <w:rsid w:val="004D3BDD"/>
    <w:rsid w:val="004D698E"/>
    <w:rsid w:val="004D6F89"/>
    <w:rsid w:val="004E02B2"/>
    <w:rsid w:val="004E074A"/>
    <w:rsid w:val="004E1258"/>
    <w:rsid w:val="004E6BA3"/>
    <w:rsid w:val="004F15AD"/>
    <w:rsid w:val="004F6DEA"/>
    <w:rsid w:val="004F6E4D"/>
    <w:rsid w:val="004F7A14"/>
    <w:rsid w:val="0050562A"/>
    <w:rsid w:val="00507E9F"/>
    <w:rsid w:val="00510929"/>
    <w:rsid w:val="00512474"/>
    <w:rsid w:val="005143BB"/>
    <w:rsid w:val="005151F0"/>
    <w:rsid w:val="00517DDF"/>
    <w:rsid w:val="005218F7"/>
    <w:rsid w:val="00522CC2"/>
    <w:rsid w:val="0052356D"/>
    <w:rsid w:val="00530514"/>
    <w:rsid w:val="00531E22"/>
    <w:rsid w:val="005324B1"/>
    <w:rsid w:val="00533DB5"/>
    <w:rsid w:val="00537652"/>
    <w:rsid w:val="00552800"/>
    <w:rsid w:val="0055480B"/>
    <w:rsid w:val="00554D45"/>
    <w:rsid w:val="00555157"/>
    <w:rsid w:val="005554A3"/>
    <w:rsid w:val="00555EB7"/>
    <w:rsid w:val="005561CF"/>
    <w:rsid w:val="005601F1"/>
    <w:rsid w:val="00560F58"/>
    <w:rsid w:val="0056226B"/>
    <w:rsid w:val="00562710"/>
    <w:rsid w:val="00565AAF"/>
    <w:rsid w:val="00570832"/>
    <w:rsid w:val="0057217D"/>
    <w:rsid w:val="0058085E"/>
    <w:rsid w:val="00582AB8"/>
    <w:rsid w:val="0058601E"/>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D2BA8"/>
    <w:rsid w:val="005E22E8"/>
    <w:rsid w:val="005E5D58"/>
    <w:rsid w:val="005F2329"/>
    <w:rsid w:val="005F25F9"/>
    <w:rsid w:val="005F423B"/>
    <w:rsid w:val="005F5B67"/>
    <w:rsid w:val="00602EC9"/>
    <w:rsid w:val="00606123"/>
    <w:rsid w:val="006071CB"/>
    <w:rsid w:val="00614004"/>
    <w:rsid w:val="00617BBE"/>
    <w:rsid w:val="00621D75"/>
    <w:rsid w:val="0062304C"/>
    <w:rsid w:val="0063026B"/>
    <w:rsid w:val="00631265"/>
    <w:rsid w:val="006344E7"/>
    <w:rsid w:val="00635B1B"/>
    <w:rsid w:val="0063655C"/>
    <w:rsid w:val="00636C97"/>
    <w:rsid w:val="00636D6B"/>
    <w:rsid w:val="006413C1"/>
    <w:rsid w:val="006424CD"/>
    <w:rsid w:val="00643039"/>
    <w:rsid w:val="006444A3"/>
    <w:rsid w:val="00646197"/>
    <w:rsid w:val="006461D7"/>
    <w:rsid w:val="006500B6"/>
    <w:rsid w:val="0065122A"/>
    <w:rsid w:val="00651790"/>
    <w:rsid w:val="00652BD5"/>
    <w:rsid w:val="00654E21"/>
    <w:rsid w:val="00655C47"/>
    <w:rsid w:val="00655F42"/>
    <w:rsid w:val="006611E3"/>
    <w:rsid w:val="00662242"/>
    <w:rsid w:val="00670078"/>
    <w:rsid w:val="00674501"/>
    <w:rsid w:val="006748B9"/>
    <w:rsid w:val="006767A5"/>
    <w:rsid w:val="00676A3D"/>
    <w:rsid w:val="00677BF5"/>
    <w:rsid w:val="00680636"/>
    <w:rsid w:val="00684ABD"/>
    <w:rsid w:val="00685240"/>
    <w:rsid w:val="006859B1"/>
    <w:rsid w:val="00686B32"/>
    <w:rsid w:val="006878C3"/>
    <w:rsid w:val="0069196C"/>
    <w:rsid w:val="006A27D9"/>
    <w:rsid w:val="006A404E"/>
    <w:rsid w:val="006A4EB5"/>
    <w:rsid w:val="006A5827"/>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6F0F8D"/>
    <w:rsid w:val="006F18A9"/>
    <w:rsid w:val="006F38DD"/>
    <w:rsid w:val="00700E14"/>
    <w:rsid w:val="00704298"/>
    <w:rsid w:val="00704A3E"/>
    <w:rsid w:val="00710658"/>
    <w:rsid w:val="00711586"/>
    <w:rsid w:val="007118E0"/>
    <w:rsid w:val="00712178"/>
    <w:rsid w:val="007125CC"/>
    <w:rsid w:val="00712AD7"/>
    <w:rsid w:val="00714162"/>
    <w:rsid w:val="00716EFA"/>
    <w:rsid w:val="007268DB"/>
    <w:rsid w:val="00727013"/>
    <w:rsid w:val="007300B5"/>
    <w:rsid w:val="007318FD"/>
    <w:rsid w:val="0073350E"/>
    <w:rsid w:val="0073374E"/>
    <w:rsid w:val="00733C70"/>
    <w:rsid w:val="007371ED"/>
    <w:rsid w:val="00737397"/>
    <w:rsid w:val="00741DE2"/>
    <w:rsid w:val="0074222F"/>
    <w:rsid w:val="00742DEC"/>
    <w:rsid w:val="0074500F"/>
    <w:rsid w:val="0074516D"/>
    <w:rsid w:val="007523A0"/>
    <w:rsid w:val="0075253B"/>
    <w:rsid w:val="0075263A"/>
    <w:rsid w:val="00753813"/>
    <w:rsid w:val="0075481C"/>
    <w:rsid w:val="00754E74"/>
    <w:rsid w:val="00757637"/>
    <w:rsid w:val="007628D2"/>
    <w:rsid w:val="0076557A"/>
    <w:rsid w:val="0077069E"/>
    <w:rsid w:val="00770CB9"/>
    <w:rsid w:val="007712A1"/>
    <w:rsid w:val="007734BB"/>
    <w:rsid w:val="00773AEC"/>
    <w:rsid w:val="00773DB8"/>
    <w:rsid w:val="00775877"/>
    <w:rsid w:val="00777774"/>
    <w:rsid w:val="0078049A"/>
    <w:rsid w:val="0078052A"/>
    <w:rsid w:val="00781129"/>
    <w:rsid w:val="00782244"/>
    <w:rsid w:val="00784AEC"/>
    <w:rsid w:val="00786BEE"/>
    <w:rsid w:val="0079199F"/>
    <w:rsid w:val="0079511E"/>
    <w:rsid w:val="0079522C"/>
    <w:rsid w:val="007A0199"/>
    <w:rsid w:val="007A1174"/>
    <w:rsid w:val="007A51FF"/>
    <w:rsid w:val="007A592A"/>
    <w:rsid w:val="007A6561"/>
    <w:rsid w:val="007B0187"/>
    <w:rsid w:val="007B3010"/>
    <w:rsid w:val="007B4ADA"/>
    <w:rsid w:val="007C1410"/>
    <w:rsid w:val="007C44B8"/>
    <w:rsid w:val="007C51E8"/>
    <w:rsid w:val="007C68EC"/>
    <w:rsid w:val="007D2470"/>
    <w:rsid w:val="007D52B1"/>
    <w:rsid w:val="007D5486"/>
    <w:rsid w:val="007D6AFD"/>
    <w:rsid w:val="007D79B4"/>
    <w:rsid w:val="007E11C5"/>
    <w:rsid w:val="007E1DF4"/>
    <w:rsid w:val="007E311F"/>
    <w:rsid w:val="007E3CA9"/>
    <w:rsid w:val="007E648F"/>
    <w:rsid w:val="007F0D88"/>
    <w:rsid w:val="007F0DE3"/>
    <w:rsid w:val="007F3A8F"/>
    <w:rsid w:val="007F5D46"/>
    <w:rsid w:val="007F6458"/>
    <w:rsid w:val="00805411"/>
    <w:rsid w:val="00805A46"/>
    <w:rsid w:val="00806273"/>
    <w:rsid w:val="00810A95"/>
    <w:rsid w:val="00816109"/>
    <w:rsid w:val="008170B2"/>
    <w:rsid w:val="008217F5"/>
    <w:rsid w:val="00822C85"/>
    <w:rsid w:val="00823F2E"/>
    <w:rsid w:val="00824C31"/>
    <w:rsid w:val="00825171"/>
    <w:rsid w:val="008265E2"/>
    <w:rsid w:val="00827D20"/>
    <w:rsid w:val="0083146C"/>
    <w:rsid w:val="00831663"/>
    <w:rsid w:val="00832B1B"/>
    <w:rsid w:val="00836859"/>
    <w:rsid w:val="008403D4"/>
    <w:rsid w:val="008413C4"/>
    <w:rsid w:val="00842F3E"/>
    <w:rsid w:val="0084321A"/>
    <w:rsid w:val="00843798"/>
    <w:rsid w:val="0085108C"/>
    <w:rsid w:val="008513BB"/>
    <w:rsid w:val="00855801"/>
    <w:rsid w:val="00860250"/>
    <w:rsid w:val="0086036A"/>
    <w:rsid w:val="00862604"/>
    <w:rsid w:val="008638A5"/>
    <w:rsid w:val="00863A5E"/>
    <w:rsid w:val="0086569F"/>
    <w:rsid w:val="008666BF"/>
    <w:rsid w:val="00870DC3"/>
    <w:rsid w:val="00873E21"/>
    <w:rsid w:val="00874A1F"/>
    <w:rsid w:val="00876C31"/>
    <w:rsid w:val="0087707C"/>
    <w:rsid w:val="00882F43"/>
    <w:rsid w:val="00883C0A"/>
    <w:rsid w:val="00886737"/>
    <w:rsid w:val="00886C5B"/>
    <w:rsid w:val="0089031F"/>
    <w:rsid w:val="00893E6A"/>
    <w:rsid w:val="0089420B"/>
    <w:rsid w:val="008963DB"/>
    <w:rsid w:val="008A2DDA"/>
    <w:rsid w:val="008A6055"/>
    <w:rsid w:val="008A7247"/>
    <w:rsid w:val="008B1D5C"/>
    <w:rsid w:val="008B1F84"/>
    <w:rsid w:val="008B4D80"/>
    <w:rsid w:val="008B5425"/>
    <w:rsid w:val="008B75EC"/>
    <w:rsid w:val="008C3ADF"/>
    <w:rsid w:val="008C4A5D"/>
    <w:rsid w:val="008C5A52"/>
    <w:rsid w:val="008C5FE3"/>
    <w:rsid w:val="008C6488"/>
    <w:rsid w:val="008C7C9C"/>
    <w:rsid w:val="008C7E05"/>
    <w:rsid w:val="008D1793"/>
    <w:rsid w:val="008D305E"/>
    <w:rsid w:val="008D410E"/>
    <w:rsid w:val="008D6464"/>
    <w:rsid w:val="008D7529"/>
    <w:rsid w:val="008D77D6"/>
    <w:rsid w:val="008E0F95"/>
    <w:rsid w:val="008E1D0F"/>
    <w:rsid w:val="008E2DC6"/>
    <w:rsid w:val="008E50A3"/>
    <w:rsid w:val="008E54C1"/>
    <w:rsid w:val="008E6CF6"/>
    <w:rsid w:val="008F309F"/>
    <w:rsid w:val="008F4CCE"/>
    <w:rsid w:val="0090139E"/>
    <w:rsid w:val="0090152F"/>
    <w:rsid w:val="00903165"/>
    <w:rsid w:val="00905762"/>
    <w:rsid w:val="00905B54"/>
    <w:rsid w:val="00906DB9"/>
    <w:rsid w:val="00907224"/>
    <w:rsid w:val="00915663"/>
    <w:rsid w:val="00925742"/>
    <w:rsid w:val="00930519"/>
    <w:rsid w:val="009327DB"/>
    <w:rsid w:val="00933CD1"/>
    <w:rsid w:val="009345AC"/>
    <w:rsid w:val="00934DEB"/>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802AC"/>
    <w:rsid w:val="00986C14"/>
    <w:rsid w:val="0099021A"/>
    <w:rsid w:val="00991531"/>
    <w:rsid w:val="00995FFC"/>
    <w:rsid w:val="009974AE"/>
    <w:rsid w:val="00997A22"/>
    <w:rsid w:val="009A1BF9"/>
    <w:rsid w:val="009A32A8"/>
    <w:rsid w:val="009A3AF0"/>
    <w:rsid w:val="009A41EC"/>
    <w:rsid w:val="009A5760"/>
    <w:rsid w:val="009A799E"/>
    <w:rsid w:val="009B233A"/>
    <w:rsid w:val="009B2545"/>
    <w:rsid w:val="009B6EF3"/>
    <w:rsid w:val="009C0116"/>
    <w:rsid w:val="009C1FEE"/>
    <w:rsid w:val="009C3563"/>
    <w:rsid w:val="009C37D2"/>
    <w:rsid w:val="009C3D53"/>
    <w:rsid w:val="009C4A17"/>
    <w:rsid w:val="009C5095"/>
    <w:rsid w:val="009C6BD8"/>
    <w:rsid w:val="009C6E59"/>
    <w:rsid w:val="009D10F5"/>
    <w:rsid w:val="009D1961"/>
    <w:rsid w:val="009D52D5"/>
    <w:rsid w:val="009E1FCE"/>
    <w:rsid w:val="009E3B14"/>
    <w:rsid w:val="009E4CC4"/>
    <w:rsid w:val="009E514A"/>
    <w:rsid w:val="009E57DC"/>
    <w:rsid w:val="009F1741"/>
    <w:rsid w:val="009F4271"/>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03C4"/>
    <w:rsid w:val="00A522D1"/>
    <w:rsid w:val="00A5255F"/>
    <w:rsid w:val="00A54D7D"/>
    <w:rsid w:val="00A54E32"/>
    <w:rsid w:val="00A5693B"/>
    <w:rsid w:val="00A56CFF"/>
    <w:rsid w:val="00A57263"/>
    <w:rsid w:val="00A60C56"/>
    <w:rsid w:val="00A613AB"/>
    <w:rsid w:val="00A65134"/>
    <w:rsid w:val="00A6541D"/>
    <w:rsid w:val="00A65531"/>
    <w:rsid w:val="00A657FC"/>
    <w:rsid w:val="00A67220"/>
    <w:rsid w:val="00A67C82"/>
    <w:rsid w:val="00A67FE9"/>
    <w:rsid w:val="00A73558"/>
    <w:rsid w:val="00A7693A"/>
    <w:rsid w:val="00A81102"/>
    <w:rsid w:val="00A81F8F"/>
    <w:rsid w:val="00A8362A"/>
    <w:rsid w:val="00A84BFC"/>
    <w:rsid w:val="00A8578F"/>
    <w:rsid w:val="00A85A79"/>
    <w:rsid w:val="00A86169"/>
    <w:rsid w:val="00A8785B"/>
    <w:rsid w:val="00A90C85"/>
    <w:rsid w:val="00A961A6"/>
    <w:rsid w:val="00A9709A"/>
    <w:rsid w:val="00A9765B"/>
    <w:rsid w:val="00AA0CEE"/>
    <w:rsid w:val="00AA1340"/>
    <w:rsid w:val="00AA1724"/>
    <w:rsid w:val="00AA6FCC"/>
    <w:rsid w:val="00AB0E2B"/>
    <w:rsid w:val="00AB273A"/>
    <w:rsid w:val="00AB5856"/>
    <w:rsid w:val="00AB5A03"/>
    <w:rsid w:val="00AB633C"/>
    <w:rsid w:val="00AB6C8F"/>
    <w:rsid w:val="00AD0662"/>
    <w:rsid w:val="00AD2A29"/>
    <w:rsid w:val="00AD4F28"/>
    <w:rsid w:val="00AD609A"/>
    <w:rsid w:val="00AD6215"/>
    <w:rsid w:val="00AE1406"/>
    <w:rsid w:val="00AE2590"/>
    <w:rsid w:val="00AE2860"/>
    <w:rsid w:val="00AE3077"/>
    <w:rsid w:val="00AE6276"/>
    <w:rsid w:val="00AF005C"/>
    <w:rsid w:val="00AF3BF7"/>
    <w:rsid w:val="00B10991"/>
    <w:rsid w:val="00B118F3"/>
    <w:rsid w:val="00B119AB"/>
    <w:rsid w:val="00B119F2"/>
    <w:rsid w:val="00B12760"/>
    <w:rsid w:val="00B155F3"/>
    <w:rsid w:val="00B1707F"/>
    <w:rsid w:val="00B17BC3"/>
    <w:rsid w:val="00B2068A"/>
    <w:rsid w:val="00B20888"/>
    <w:rsid w:val="00B2391B"/>
    <w:rsid w:val="00B246DB"/>
    <w:rsid w:val="00B25FEF"/>
    <w:rsid w:val="00B2600C"/>
    <w:rsid w:val="00B266C0"/>
    <w:rsid w:val="00B31F8B"/>
    <w:rsid w:val="00B324E9"/>
    <w:rsid w:val="00B347CC"/>
    <w:rsid w:val="00B374B6"/>
    <w:rsid w:val="00B37566"/>
    <w:rsid w:val="00B40D06"/>
    <w:rsid w:val="00B44CE5"/>
    <w:rsid w:val="00B460A4"/>
    <w:rsid w:val="00B501CC"/>
    <w:rsid w:val="00B511B8"/>
    <w:rsid w:val="00B511F3"/>
    <w:rsid w:val="00B5131C"/>
    <w:rsid w:val="00B52FB2"/>
    <w:rsid w:val="00B53D32"/>
    <w:rsid w:val="00B54C4A"/>
    <w:rsid w:val="00B55127"/>
    <w:rsid w:val="00B6198D"/>
    <w:rsid w:val="00B62B64"/>
    <w:rsid w:val="00B63CE2"/>
    <w:rsid w:val="00B65BFD"/>
    <w:rsid w:val="00B66A30"/>
    <w:rsid w:val="00B66DAA"/>
    <w:rsid w:val="00B71067"/>
    <w:rsid w:val="00B7451F"/>
    <w:rsid w:val="00B7495C"/>
    <w:rsid w:val="00B7641A"/>
    <w:rsid w:val="00B76A09"/>
    <w:rsid w:val="00B77C83"/>
    <w:rsid w:val="00B77D1E"/>
    <w:rsid w:val="00B80D12"/>
    <w:rsid w:val="00B852AE"/>
    <w:rsid w:val="00B90493"/>
    <w:rsid w:val="00B91B97"/>
    <w:rsid w:val="00B960EE"/>
    <w:rsid w:val="00BA2DFC"/>
    <w:rsid w:val="00BA31FF"/>
    <w:rsid w:val="00BA475C"/>
    <w:rsid w:val="00BA5925"/>
    <w:rsid w:val="00BA6022"/>
    <w:rsid w:val="00BA7771"/>
    <w:rsid w:val="00BB0E0E"/>
    <w:rsid w:val="00BB128B"/>
    <w:rsid w:val="00BB1697"/>
    <w:rsid w:val="00BB16FB"/>
    <w:rsid w:val="00BB2D4E"/>
    <w:rsid w:val="00BB3896"/>
    <w:rsid w:val="00BB778B"/>
    <w:rsid w:val="00BC00B6"/>
    <w:rsid w:val="00BC1782"/>
    <w:rsid w:val="00BC249D"/>
    <w:rsid w:val="00BC3639"/>
    <w:rsid w:val="00BD2421"/>
    <w:rsid w:val="00BE19DA"/>
    <w:rsid w:val="00BE1B57"/>
    <w:rsid w:val="00BE5BA0"/>
    <w:rsid w:val="00BE6800"/>
    <w:rsid w:val="00BE6FB5"/>
    <w:rsid w:val="00BF022B"/>
    <w:rsid w:val="00BF66CB"/>
    <w:rsid w:val="00C07325"/>
    <w:rsid w:val="00C12616"/>
    <w:rsid w:val="00C12B4D"/>
    <w:rsid w:val="00C12B56"/>
    <w:rsid w:val="00C14A51"/>
    <w:rsid w:val="00C20F04"/>
    <w:rsid w:val="00C224AE"/>
    <w:rsid w:val="00C22FA6"/>
    <w:rsid w:val="00C26C56"/>
    <w:rsid w:val="00C26C9B"/>
    <w:rsid w:val="00C300C6"/>
    <w:rsid w:val="00C3101D"/>
    <w:rsid w:val="00C32E12"/>
    <w:rsid w:val="00C376C4"/>
    <w:rsid w:val="00C41D38"/>
    <w:rsid w:val="00C426AB"/>
    <w:rsid w:val="00C426FD"/>
    <w:rsid w:val="00C439B4"/>
    <w:rsid w:val="00C4478F"/>
    <w:rsid w:val="00C44F9F"/>
    <w:rsid w:val="00C47763"/>
    <w:rsid w:val="00C47E8C"/>
    <w:rsid w:val="00C5390B"/>
    <w:rsid w:val="00C546EA"/>
    <w:rsid w:val="00C54A27"/>
    <w:rsid w:val="00C56971"/>
    <w:rsid w:val="00C60BF7"/>
    <w:rsid w:val="00C60CF2"/>
    <w:rsid w:val="00C62D36"/>
    <w:rsid w:val="00C6643D"/>
    <w:rsid w:val="00C70ECD"/>
    <w:rsid w:val="00C74596"/>
    <w:rsid w:val="00C7745D"/>
    <w:rsid w:val="00C7791E"/>
    <w:rsid w:val="00C81A26"/>
    <w:rsid w:val="00C829F0"/>
    <w:rsid w:val="00C83274"/>
    <w:rsid w:val="00C8345E"/>
    <w:rsid w:val="00C848F2"/>
    <w:rsid w:val="00C8562C"/>
    <w:rsid w:val="00C9034E"/>
    <w:rsid w:val="00C90A81"/>
    <w:rsid w:val="00C93FD7"/>
    <w:rsid w:val="00C95C8A"/>
    <w:rsid w:val="00CA15E4"/>
    <w:rsid w:val="00CA6639"/>
    <w:rsid w:val="00CA6B3E"/>
    <w:rsid w:val="00CB12F5"/>
    <w:rsid w:val="00CB1A4B"/>
    <w:rsid w:val="00CB2595"/>
    <w:rsid w:val="00CB2B80"/>
    <w:rsid w:val="00CC2846"/>
    <w:rsid w:val="00CD08A6"/>
    <w:rsid w:val="00CD67BC"/>
    <w:rsid w:val="00CE154D"/>
    <w:rsid w:val="00CF43BE"/>
    <w:rsid w:val="00CF5154"/>
    <w:rsid w:val="00CF5AC3"/>
    <w:rsid w:val="00CF7B3E"/>
    <w:rsid w:val="00D06617"/>
    <w:rsid w:val="00D06E7D"/>
    <w:rsid w:val="00D14C58"/>
    <w:rsid w:val="00D1596C"/>
    <w:rsid w:val="00D162C7"/>
    <w:rsid w:val="00D16C7C"/>
    <w:rsid w:val="00D17502"/>
    <w:rsid w:val="00D17D28"/>
    <w:rsid w:val="00D21063"/>
    <w:rsid w:val="00D225D0"/>
    <w:rsid w:val="00D22909"/>
    <w:rsid w:val="00D23EF9"/>
    <w:rsid w:val="00D31246"/>
    <w:rsid w:val="00D31466"/>
    <w:rsid w:val="00D35A95"/>
    <w:rsid w:val="00D36F26"/>
    <w:rsid w:val="00D37554"/>
    <w:rsid w:val="00D44CCB"/>
    <w:rsid w:val="00D45337"/>
    <w:rsid w:val="00D46ED4"/>
    <w:rsid w:val="00D5677F"/>
    <w:rsid w:val="00D610B9"/>
    <w:rsid w:val="00D731D9"/>
    <w:rsid w:val="00D74109"/>
    <w:rsid w:val="00D742ED"/>
    <w:rsid w:val="00D806DF"/>
    <w:rsid w:val="00D807A4"/>
    <w:rsid w:val="00D81120"/>
    <w:rsid w:val="00D82053"/>
    <w:rsid w:val="00D82505"/>
    <w:rsid w:val="00D857E0"/>
    <w:rsid w:val="00D977D0"/>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29DA"/>
    <w:rsid w:val="00DE6731"/>
    <w:rsid w:val="00DF34CA"/>
    <w:rsid w:val="00DF7A95"/>
    <w:rsid w:val="00E019FB"/>
    <w:rsid w:val="00E0392E"/>
    <w:rsid w:val="00E04C0C"/>
    <w:rsid w:val="00E1075D"/>
    <w:rsid w:val="00E13411"/>
    <w:rsid w:val="00E1353D"/>
    <w:rsid w:val="00E14801"/>
    <w:rsid w:val="00E201C6"/>
    <w:rsid w:val="00E2195F"/>
    <w:rsid w:val="00E21A23"/>
    <w:rsid w:val="00E233F1"/>
    <w:rsid w:val="00E259EF"/>
    <w:rsid w:val="00E309E3"/>
    <w:rsid w:val="00E30A03"/>
    <w:rsid w:val="00E30EDE"/>
    <w:rsid w:val="00E3164B"/>
    <w:rsid w:val="00E3215F"/>
    <w:rsid w:val="00E35464"/>
    <w:rsid w:val="00E37D8D"/>
    <w:rsid w:val="00E45B14"/>
    <w:rsid w:val="00E46413"/>
    <w:rsid w:val="00E4757E"/>
    <w:rsid w:val="00E500EA"/>
    <w:rsid w:val="00E51134"/>
    <w:rsid w:val="00E52B39"/>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91C"/>
    <w:rsid w:val="00E91D29"/>
    <w:rsid w:val="00E93F71"/>
    <w:rsid w:val="00E9555A"/>
    <w:rsid w:val="00E95621"/>
    <w:rsid w:val="00E95B81"/>
    <w:rsid w:val="00E95E7D"/>
    <w:rsid w:val="00E96A18"/>
    <w:rsid w:val="00E97007"/>
    <w:rsid w:val="00EA0484"/>
    <w:rsid w:val="00EA489D"/>
    <w:rsid w:val="00EA6179"/>
    <w:rsid w:val="00EA6B9A"/>
    <w:rsid w:val="00EA7FA2"/>
    <w:rsid w:val="00EB32B6"/>
    <w:rsid w:val="00EB60E1"/>
    <w:rsid w:val="00EC1D9C"/>
    <w:rsid w:val="00EC5470"/>
    <w:rsid w:val="00EC7251"/>
    <w:rsid w:val="00ED5EB8"/>
    <w:rsid w:val="00ED7BDF"/>
    <w:rsid w:val="00EE46C5"/>
    <w:rsid w:val="00EE515B"/>
    <w:rsid w:val="00EE6BE4"/>
    <w:rsid w:val="00EF0A6D"/>
    <w:rsid w:val="00EF20F0"/>
    <w:rsid w:val="00EF438D"/>
    <w:rsid w:val="00EF537F"/>
    <w:rsid w:val="00EF5D19"/>
    <w:rsid w:val="00EF6D79"/>
    <w:rsid w:val="00EF74A0"/>
    <w:rsid w:val="00F035BF"/>
    <w:rsid w:val="00F051CA"/>
    <w:rsid w:val="00F06617"/>
    <w:rsid w:val="00F11115"/>
    <w:rsid w:val="00F12271"/>
    <w:rsid w:val="00F13940"/>
    <w:rsid w:val="00F14A22"/>
    <w:rsid w:val="00F20709"/>
    <w:rsid w:val="00F20DD0"/>
    <w:rsid w:val="00F24045"/>
    <w:rsid w:val="00F257E8"/>
    <w:rsid w:val="00F30180"/>
    <w:rsid w:val="00F305F5"/>
    <w:rsid w:val="00F31908"/>
    <w:rsid w:val="00F32B96"/>
    <w:rsid w:val="00F40A60"/>
    <w:rsid w:val="00F425A0"/>
    <w:rsid w:val="00F4283D"/>
    <w:rsid w:val="00F4371A"/>
    <w:rsid w:val="00F53FC7"/>
    <w:rsid w:val="00F542BC"/>
    <w:rsid w:val="00F549AE"/>
    <w:rsid w:val="00F5541D"/>
    <w:rsid w:val="00F56414"/>
    <w:rsid w:val="00F604CE"/>
    <w:rsid w:val="00F62E51"/>
    <w:rsid w:val="00F679B0"/>
    <w:rsid w:val="00F72B03"/>
    <w:rsid w:val="00F73914"/>
    <w:rsid w:val="00F76D0E"/>
    <w:rsid w:val="00F80766"/>
    <w:rsid w:val="00F8182E"/>
    <w:rsid w:val="00F81EE6"/>
    <w:rsid w:val="00F84BF4"/>
    <w:rsid w:val="00F85FCE"/>
    <w:rsid w:val="00F8633B"/>
    <w:rsid w:val="00F961AA"/>
    <w:rsid w:val="00F97CD8"/>
    <w:rsid w:val="00FA201D"/>
    <w:rsid w:val="00FA295E"/>
    <w:rsid w:val="00FA490E"/>
    <w:rsid w:val="00FA558F"/>
    <w:rsid w:val="00FA5C4B"/>
    <w:rsid w:val="00FA7950"/>
    <w:rsid w:val="00FB28BC"/>
    <w:rsid w:val="00FB6A87"/>
    <w:rsid w:val="00FC323A"/>
    <w:rsid w:val="00FC5D0C"/>
    <w:rsid w:val="00FC61AF"/>
    <w:rsid w:val="00FC6E36"/>
    <w:rsid w:val="00FC7103"/>
    <w:rsid w:val="00FD1474"/>
    <w:rsid w:val="00FD3F56"/>
    <w:rsid w:val="00FD5E65"/>
    <w:rsid w:val="00FE0150"/>
    <w:rsid w:val="00FE0E4E"/>
    <w:rsid w:val="00FE2262"/>
    <w:rsid w:val="00FE38BD"/>
    <w:rsid w:val="00FF060A"/>
    <w:rsid w:val="00FF1D10"/>
    <w:rsid w:val="00FF3126"/>
    <w:rsid w:val="00FF665D"/>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094982533">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1307</TotalTime>
  <Pages>25</Pages>
  <Words>49094</Words>
  <Characters>279842</Characters>
  <Application>Microsoft Macintosh Word</Application>
  <DocSecurity>0</DocSecurity>
  <Lines>2332</Lines>
  <Paragraphs>656</Paragraphs>
  <ScaleCrop>false</ScaleCrop>
  <Company/>
  <LinksUpToDate>false</LinksUpToDate>
  <CharactersWithSpaces>328280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452</cp:revision>
  <cp:lastPrinted>2015-01-09T11:48:00Z</cp:lastPrinted>
  <dcterms:created xsi:type="dcterms:W3CDTF">2015-01-06T10:07:00Z</dcterms:created>
  <dcterms:modified xsi:type="dcterms:W3CDTF">2015-01-11T21:49:00Z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citations="120" publications="86"/&gt;&lt;/info&gt;PAPERS2_INFO_END</vt:lpwstr>
  </property>
</Properties>
</file>