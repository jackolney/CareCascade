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703CD069" w14:textId="77777777" w:rsidR="00C07325" w:rsidRDefault="0004446E">
      <w:pPr>
        <w:pStyle w:val="Title"/>
        <w:contextualSpacing w:val="0"/>
        <w:jc w:val="both"/>
      </w:pPr>
      <w:bookmarkStart w:id="0" w:name="h.lozhs2hilzr2" w:colFirst="0" w:colLast="0"/>
      <w:bookmarkEnd w:id="0"/>
      <w:r>
        <w:t>Evaluating Strategies to Improve HIV Care Outcomes in Western Kenya</w:t>
      </w:r>
    </w:p>
    <w:p w14:paraId="68144946" w14:textId="77777777" w:rsidR="00C07325" w:rsidRDefault="00C07325">
      <w:pPr>
        <w:pStyle w:val="normal0"/>
        <w:contextualSpacing w:val="0"/>
        <w:jc w:val="left"/>
      </w:pPr>
    </w:p>
    <w:p w14:paraId="6D4BE974" w14:textId="77777777" w:rsidR="00C07325" w:rsidRDefault="0004446E">
      <w:pPr>
        <w:pStyle w:val="normal0"/>
        <w:contextualSpacing w:val="0"/>
        <w:jc w:val="left"/>
      </w:pPr>
      <w:r>
        <w:rPr>
          <w:i/>
          <w:sz w:val="16"/>
        </w:rPr>
        <w:t>Running Head: Strategies to Improve HIV Care Outcomes in Kenya (41 characters).</w:t>
      </w:r>
    </w:p>
    <w:p w14:paraId="1447FDFB" w14:textId="77777777" w:rsidR="00C07325" w:rsidRDefault="00C07325">
      <w:pPr>
        <w:pStyle w:val="normal0"/>
        <w:contextualSpacing w:val="0"/>
        <w:jc w:val="left"/>
      </w:pPr>
    </w:p>
    <w:p w14:paraId="28E73CF5" w14:textId="77777777" w:rsidR="00C07325" w:rsidRDefault="0004446E">
      <w:pPr>
        <w:pStyle w:val="normal0"/>
        <w:contextualSpacing w:val="0"/>
        <w:jc w:val="left"/>
      </w:pPr>
      <w:r>
        <w:rPr>
          <w:i/>
        </w:rPr>
        <w:t>Author List: [TBC]</w:t>
      </w:r>
    </w:p>
    <w:p w14:paraId="4A1A5460" w14:textId="77777777" w:rsidR="00C07325" w:rsidRDefault="00C07325">
      <w:pPr>
        <w:pStyle w:val="normal0"/>
        <w:contextualSpacing w:val="0"/>
        <w:jc w:val="left"/>
      </w:pPr>
    </w:p>
    <w:p w14:paraId="6F23CAC0" w14:textId="77777777" w:rsidR="00C07325" w:rsidRDefault="0004446E">
      <w:pPr>
        <w:pStyle w:val="normal0"/>
        <w:contextualSpacing w:val="0"/>
      </w:pPr>
      <w:r>
        <w:rPr>
          <w:b/>
          <w:i/>
          <w:sz w:val="16"/>
        </w:rPr>
        <w:t xml:space="preserve">1 </w:t>
      </w:r>
      <w:r>
        <w:rPr>
          <w:i/>
          <w:sz w:val="16"/>
        </w:rPr>
        <w:t xml:space="preserve">Department of Infectious Disease Epidemiology, Imperial College London, London, United Kingdom, </w:t>
      </w:r>
      <w:r>
        <w:rPr>
          <w:b/>
          <w:i/>
          <w:sz w:val="16"/>
        </w:rPr>
        <w:t>2</w:t>
      </w:r>
      <w:r>
        <w:rPr>
          <w:i/>
          <w:sz w:val="16"/>
        </w:rPr>
        <w:t xml:space="preserve"> Faculty of Health Sciences, Moi University, Eldoret, Kenya, </w:t>
      </w:r>
      <w:r>
        <w:rPr>
          <w:b/>
          <w:i/>
          <w:sz w:val="16"/>
        </w:rPr>
        <w:t>3</w:t>
      </w:r>
      <w:r>
        <w:rPr>
          <w:i/>
          <w:sz w:val="16"/>
        </w:rPr>
        <w:t xml:space="preserve"> Center for Statistical Sciences, Brown University, Providence, United States</w:t>
      </w:r>
    </w:p>
    <w:p w14:paraId="4B262CD3" w14:textId="77777777" w:rsidR="00C07325" w:rsidRDefault="00C07325">
      <w:pPr>
        <w:pStyle w:val="normal0"/>
        <w:contextualSpacing w:val="0"/>
      </w:pPr>
    </w:p>
    <w:p w14:paraId="129264E9" w14:textId="77777777" w:rsidR="00C07325" w:rsidRDefault="0004446E">
      <w:pPr>
        <w:pStyle w:val="normal0"/>
        <w:contextualSpacing w:val="0"/>
      </w:pPr>
      <w:r>
        <w:rPr>
          <w:i/>
          <w:sz w:val="16"/>
        </w:rPr>
        <w:t>Corresponding Author: [TBC]</w:t>
      </w:r>
    </w:p>
    <w:p w14:paraId="1535F259" w14:textId="77777777" w:rsidR="00C07325" w:rsidRDefault="00C07325">
      <w:pPr>
        <w:pStyle w:val="normal0"/>
        <w:contextualSpacing w:val="0"/>
      </w:pPr>
    </w:p>
    <w:p w14:paraId="5BE4C7E2" w14:textId="5503D3C1" w:rsidR="00064033" w:rsidRDefault="0004446E" w:rsidP="005C7644">
      <w:pPr>
        <w:pStyle w:val="normal0"/>
        <w:contextualSpacing w:val="0"/>
        <w:rPr>
          <w:i/>
          <w:sz w:val="16"/>
        </w:rPr>
      </w:pPr>
      <w:r>
        <w:rPr>
          <w:i/>
          <w:sz w:val="16"/>
        </w:rPr>
        <w:t>Word Count = Aim is 4,000 words</w:t>
      </w:r>
      <w:bookmarkStart w:id="1" w:name="h.g082ggmqipo9" w:colFirst="0" w:colLast="0"/>
      <w:bookmarkEnd w:id="1"/>
    </w:p>
    <w:p w14:paraId="502F8D32" w14:textId="77777777" w:rsidR="005C7644" w:rsidRDefault="005C7644" w:rsidP="005C7644">
      <w:pPr>
        <w:pStyle w:val="normal0"/>
        <w:contextualSpacing w:val="0"/>
      </w:pPr>
    </w:p>
    <w:p w14:paraId="72D51ED0" w14:textId="77777777" w:rsidR="00C07325" w:rsidRDefault="0004446E">
      <w:pPr>
        <w:pStyle w:val="Heading1"/>
        <w:contextualSpacing w:val="0"/>
      </w:pPr>
      <w:commentRangeStart w:id="2"/>
      <w:r>
        <w:t xml:space="preserve">Abstract </w:t>
      </w:r>
      <w:r w:rsidR="0026648C">
        <w:t>(300 words)</w:t>
      </w:r>
      <w:commentRangeEnd w:id="2"/>
      <w:r w:rsidR="00160B94">
        <w:rPr>
          <w:rStyle w:val="CommentReference"/>
        </w:rPr>
        <w:commentReference w:id="2"/>
      </w:r>
    </w:p>
    <w:p w14:paraId="750BF91C" w14:textId="77777777" w:rsidR="00C07325" w:rsidRPr="00DD19A4" w:rsidRDefault="0004446E">
      <w:pPr>
        <w:pStyle w:val="Heading2"/>
        <w:contextualSpacing w:val="0"/>
        <w:rPr>
          <w:rFonts w:ascii="Helvetica Neue Medium" w:hAnsi="Helvetica Neue Medium"/>
        </w:rPr>
      </w:pPr>
      <w:bookmarkStart w:id="3" w:name="h.79vnq0gsf34c" w:colFirst="0" w:colLast="0"/>
      <w:bookmarkEnd w:id="3"/>
      <w:r w:rsidRPr="00DD19A4">
        <w:rPr>
          <w:rFonts w:ascii="Helvetica Neue Medium" w:hAnsi="Helvetica Neue Medium"/>
        </w:rPr>
        <w:t>Background:</w:t>
      </w:r>
    </w:p>
    <w:p w14:paraId="6760A892" w14:textId="77777777" w:rsidR="00DD19A4" w:rsidRPr="00DD19A4" w:rsidRDefault="00DD19A4" w:rsidP="00DD19A4">
      <w:pPr>
        <w:pStyle w:val="normal0"/>
        <w:rPr>
          <w:lang w:val="en-US"/>
        </w:rPr>
      </w:pPr>
      <w:r w:rsidRPr="00DD19A4">
        <w:rPr>
          <w:lang w:val="en-US"/>
        </w:rPr>
        <w:t>With pressure on donor governments and multilateral organisations to reduce HIV funding to recipient countries, the effectiveness of current HIV programmes is brought into question. Evidence suggests that in many instances ART-programmes in sub-Saharan Africa are not maximally effective. Patients make inadequate use of HIV clinic facilities, are often lost from care and initiate treatment late, leading to poor treatment outcomes. We aimed to assess the state of a current ART-programme in western Kenya and the potential for interventions to improve treatment outcomes for patients.</w:t>
      </w:r>
    </w:p>
    <w:p w14:paraId="022FDD8F" w14:textId="77777777" w:rsidR="00DD19A4" w:rsidRDefault="00DD19A4" w:rsidP="00DD19A4">
      <w:pPr>
        <w:pStyle w:val="Heading2"/>
        <w:contextualSpacing w:val="0"/>
        <w:rPr>
          <w:rFonts w:ascii="Helvetica Neue Medium" w:hAnsi="Helvetica Neue Medium"/>
        </w:rPr>
      </w:pPr>
      <w:bookmarkStart w:id="4" w:name="h.wte43dx1dbcn" w:colFirst="0" w:colLast="0"/>
      <w:bookmarkStart w:id="5" w:name="h.vacu9m14spxl" w:colFirst="0" w:colLast="0"/>
      <w:bookmarkEnd w:id="4"/>
      <w:bookmarkEnd w:id="5"/>
      <w:r>
        <w:rPr>
          <w:rFonts w:ascii="Helvetica Neue Medium" w:hAnsi="Helvetica Neue Medium"/>
        </w:rPr>
        <w:t>Methods &amp; Findings</w:t>
      </w:r>
      <w:r w:rsidRPr="00DD19A4">
        <w:rPr>
          <w:rFonts w:ascii="Helvetica Neue Medium" w:hAnsi="Helvetica Neue Medium"/>
        </w:rPr>
        <w:t>:</w:t>
      </w:r>
    </w:p>
    <w:p w14:paraId="01535560" w14:textId="77777777" w:rsidR="00DD19A4" w:rsidRPr="00DD19A4" w:rsidRDefault="00DD19A4" w:rsidP="00DD19A4">
      <w:pPr>
        <w:pStyle w:val="normal0"/>
        <w:rPr>
          <w:lang w:val="en-US"/>
        </w:rPr>
      </w:pPr>
      <w:r w:rsidRPr="00DD19A4">
        <w:rPr>
          <w:lang w:val="en-US"/>
        </w:rPr>
        <w:t>We constructed an individual-based mathematical model to describe the natural history of HIV infection and capture the flow of individuals through HIV care in an ART-programme in western Kenya. We calibrated the model to a high-resolution longitudinal dataset from The Academic Model for Providing Access To Healthcare (AMPATH) describing the dynamics of patient flow through care. We explored the impact of 12 interventions on care to understand where care was suboptimal and could be improved. We assessed health outcomes in terms of disability-adjusted life years (DALYs) averted and additional cost relative to baseline. Our results indicate that in western Kenya, the effectiveness of current ART-programmes can be improved. While interventions targeting HIV testing and pre-ART retention are highly impactful (averting 3.5m and 1.9m DALYs between 2010 and 2030, respectively), losses from care occur throughout leading to suboptimal treatment outcomes for patients. A combination of interventions targeting multiple points of care is more cost-effective than implementing a single interventi</w:t>
      </w:r>
      <w:r w:rsidR="00F5541D">
        <w:rPr>
          <w:lang w:val="en-US"/>
        </w:rPr>
        <w:t xml:space="preserve">on such as Universal Test and Treat </w:t>
      </w:r>
      <w:r w:rsidRPr="00DD19A4">
        <w:rPr>
          <w:lang w:val="en-US"/>
        </w:rPr>
        <w:t>($353 vs. $803 per D</w:t>
      </w:r>
      <w:r>
        <w:rPr>
          <w:lang w:val="en-US"/>
        </w:rPr>
        <w:t>ALY averted, respectively).</w:t>
      </w:r>
    </w:p>
    <w:p w14:paraId="74FEED9C" w14:textId="77777777" w:rsidR="00C07325" w:rsidRDefault="00DD19A4">
      <w:pPr>
        <w:pStyle w:val="Heading2"/>
        <w:contextualSpacing w:val="0"/>
        <w:rPr>
          <w:rFonts w:ascii="Helvetica Neue Medium" w:hAnsi="Helvetica Neue Medium"/>
        </w:rPr>
      </w:pPr>
      <w:r>
        <w:rPr>
          <w:rFonts w:ascii="Helvetica Neue Medium" w:hAnsi="Helvetica Neue Medium"/>
        </w:rPr>
        <w:t>Conclusions</w:t>
      </w:r>
      <w:r w:rsidRPr="00DD19A4">
        <w:rPr>
          <w:rFonts w:ascii="Helvetica Neue Medium" w:hAnsi="Helvetica Neue Medium"/>
        </w:rPr>
        <w:t>:</w:t>
      </w:r>
    </w:p>
    <w:p w14:paraId="72EE712D" w14:textId="77777777" w:rsidR="00DD19A4" w:rsidRPr="00DD19A4" w:rsidRDefault="00DD19A4" w:rsidP="00DD19A4">
      <w:pPr>
        <w:pStyle w:val="normal0"/>
        <w:rPr>
          <w:lang w:val="en-US"/>
        </w:rPr>
      </w:pPr>
      <w:r w:rsidRPr="00DD19A4">
        <w:rPr>
          <w:lang w:val="en-US"/>
        </w:rPr>
        <w:t>Our results suggest that ART-programmes in western Kenya can be enhanced to bring about greater health benefits. In this setting, the most cost-effective way to strengthen care is through a combination of interventions targeting multiple points of care.</w:t>
      </w:r>
    </w:p>
    <w:p w14:paraId="4078AD94" w14:textId="77777777" w:rsidR="00064033" w:rsidRDefault="00064033">
      <w:pPr>
        <w:rPr>
          <w:sz w:val="26"/>
        </w:rPr>
      </w:pPr>
      <w:bookmarkStart w:id="6" w:name="h.gr2oy2q0w8w4" w:colFirst="0" w:colLast="0"/>
      <w:bookmarkEnd w:id="6"/>
      <w:r>
        <w:br w:type="page"/>
      </w:r>
    </w:p>
    <w:p w14:paraId="70A7E5B2" w14:textId="77777777" w:rsidR="00C07325" w:rsidRDefault="0004446E">
      <w:pPr>
        <w:pStyle w:val="Heading1"/>
        <w:contextualSpacing w:val="0"/>
      </w:pPr>
      <w:r>
        <w:lastRenderedPageBreak/>
        <w:t>Introduction (</w:t>
      </w:r>
      <w:r>
        <w:rPr>
          <w:i/>
        </w:rPr>
        <w:t>1000 words</w:t>
      </w:r>
      <w:r>
        <w:t>)</w:t>
      </w:r>
    </w:p>
    <w:p w14:paraId="7423E32F" w14:textId="0A6D90FA" w:rsidR="00C07325" w:rsidRDefault="005C2C89">
      <w:pPr>
        <w:pStyle w:val="normal0"/>
        <w:ind w:firstLine="720"/>
        <w:contextualSpacing w:val="0"/>
      </w:pPr>
      <w:r>
        <w:t>The predominant focus of</w:t>
      </w:r>
      <w:r w:rsidR="0004446E">
        <w:t xml:space="preserve"> </w:t>
      </w:r>
      <w:r>
        <w:t xml:space="preserve">HIV </w:t>
      </w:r>
      <w:r w:rsidR="0004446E">
        <w:t xml:space="preserve">funding over the last decade has been on improving access to antiretroviral therapy (ART); latest reports </w:t>
      </w:r>
      <w:ins w:id="7" w:author="Ellen McRobie" w:date="2015-01-06T10:09:00Z">
        <w:r w:rsidR="00160B94">
          <w:t>indicate</w:t>
        </w:r>
      </w:ins>
      <w:r w:rsidR="0004446E">
        <w:t xml:space="preserve"> over 9 million people are receiving ART in sub-Saharan </w:t>
      </w:r>
      <w:proofErr w:type="gramStart"/>
      <w:r w:rsidR="0004446E">
        <w:t>Africa{</w:t>
      </w:r>
      <w:proofErr w:type="gramEnd"/>
      <w:r w:rsidR="0004446E">
        <w:t xml:space="preserve">UNAIDS:2014ta}. With proper adherence, treatment can increase life-expectancy such that it approaches that of an HIV-negative </w:t>
      </w:r>
      <w:proofErr w:type="gramStart"/>
      <w:r w:rsidR="0004446E">
        <w:t>individual{</w:t>
      </w:r>
      <w:proofErr w:type="gramEnd"/>
      <w:r w:rsidR="0004446E">
        <w:t xml:space="preserve">Nakagawa:2013cv}. Therefore, we might expect that with access to ART, the life-expectancy of HIV-positive individuals would increase dramatically; yet this does not appear to be the case, with life-years still being lost to </w:t>
      </w:r>
      <w:proofErr w:type="gramStart"/>
      <w:r w:rsidR="0004446E">
        <w:t>HIV{</w:t>
      </w:r>
      <w:proofErr w:type="gramEnd"/>
      <w:r w:rsidR="0004446E">
        <w:t xml:space="preserve">Collaboration:2008ed}. Additionally, patients are initiating ART with CD4 counts far lower than current treatment guidelines recommend, highlighting </w:t>
      </w:r>
      <w:r w:rsidR="00A00DC5">
        <w:t xml:space="preserve">the </w:t>
      </w:r>
      <w:r w:rsidR="0004446E">
        <w:t xml:space="preserve">potential failures </w:t>
      </w:r>
      <w:r w:rsidR="00A00DC5">
        <w:t xml:space="preserve">of </w:t>
      </w:r>
      <w:r w:rsidR="0004446E">
        <w:t xml:space="preserve">pre-ART </w:t>
      </w:r>
      <w:proofErr w:type="gramStart"/>
      <w:r w:rsidR="0004446E">
        <w:t>care{</w:t>
      </w:r>
      <w:proofErr w:type="gramEnd"/>
      <w:r w:rsidR="0004446E">
        <w:t xml:space="preserve">Boulle:2014uj}. The consequences of late treatment initiation are </w:t>
      </w:r>
      <w:r w:rsidR="00A00DC5">
        <w:t xml:space="preserve">grave for both the infected individual and others that they may have transmitted the virus to, resulting in </w:t>
      </w:r>
      <w:r w:rsidR="0004446E">
        <w:t>suboptimal treatment outcomes</w:t>
      </w:r>
      <w:commentRangeStart w:id="8"/>
      <w:r w:rsidR="0004446E">
        <w:t>.</w:t>
      </w:r>
      <w:r w:rsidR="006E29A5">
        <w:t xml:space="preserve"> Evidence indicating t</w:t>
      </w:r>
      <w:r w:rsidR="00A00DC5">
        <w:t xml:space="preserve">he meagre performance of </w:t>
      </w:r>
      <w:r w:rsidR="00823F2E">
        <w:t xml:space="preserve">these </w:t>
      </w:r>
      <w:r w:rsidR="00A00DC5">
        <w:t>HIV care systems has</w:t>
      </w:r>
      <w:r w:rsidR="0004446E">
        <w:t xml:space="preserve"> caught the attention of donors organisations</w:t>
      </w:r>
      <w:commentRangeEnd w:id="8"/>
      <w:r w:rsidR="00160B94">
        <w:rPr>
          <w:rStyle w:val="CommentReference"/>
        </w:rPr>
        <w:commentReference w:id="8"/>
      </w:r>
      <w:r w:rsidR="0004446E">
        <w:t xml:space="preserve">, </w:t>
      </w:r>
      <w:r w:rsidR="00A00DC5">
        <w:t>where</w:t>
      </w:r>
      <w:r w:rsidR="0004446E">
        <w:t xml:space="preserve"> budget constraints </w:t>
      </w:r>
      <w:r w:rsidR="00A00DC5">
        <w:t xml:space="preserve">are forcing </w:t>
      </w:r>
      <w:r w:rsidR="0004446E">
        <w:t>a shift in focus towards maximising the effectiveness of current programmes</w:t>
      </w:r>
      <w:ins w:id="9" w:author="Jack Olney" w:date="2015-01-08T07:51:00Z">
        <w:r w:rsidR="00A414EC">
          <w:fldChar w:fldCharType="begin"/>
        </w:r>
      </w:ins>
      <w:r w:rsidR="00EE6BE4">
        <w:instrText xml:space="preserve"> ADDIN PAPERS2_CITATIONS &lt;citation&gt;&lt;uuid&gt;611DB41A-DCD6-4936-9DDA-D11F578217B2&lt;/uuid&gt;&lt;priority&gt;4&lt;/priority&gt;&lt;publications&gt;&lt;publication&gt;&lt;publication_date&gt;99201400001200000000200000&lt;/publication_date&gt;&lt;title&gt;The Gap Report&lt;/title&gt;&lt;uuid&gt;6459DA2B-D50F-45E9-BB4A-319606913564&lt;/uuid&gt;&lt;subtype&gt;702&lt;/subtype&gt;&lt;publisher&gt;UNAIDS&lt;/publisher&gt;&lt;type&gt;700&lt;/type&gt;&lt;url&gt;http://www.unaids.org/en/media/unaids/contentassets/documents/unaidspublication/2014/UNAIDS_Gap_report_en.pdf&lt;/url&gt;&lt;bundle&gt;&lt;publication&gt;&lt;title&gt;unaids.org&lt;/title&gt;&lt;type&gt;-100&lt;/type&gt;&lt;subtype&gt;-100&lt;/subtype&gt;&lt;uuid&gt;189E829C-1003-4B9A-A994-D612BA83F150&lt;/uuid&gt;&lt;/publication&gt;&lt;/bundle&gt;&lt;authors&gt;&lt;author&gt;&lt;lastName&gt;UNAIDS&lt;/lastName&gt;&lt;/author&gt;&lt;/authors&gt;&lt;/publication&gt;&lt;/publications&gt;&lt;cites&gt;&lt;/cites&gt;&lt;/citation&gt;</w:instrText>
      </w:r>
      <w:r w:rsidR="00A414EC">
        <w:fldChar w:fldCharType="separate"/>
      </w:r>
      <w:ins w:id="10" w:author="Jack Olney" w:date="2015-01-08T07:51:00Z">
        <w:r w:rsidR="00A414EC">
          <w:rPr>
            <w:lang w:val="en-US"/>
          </w:rPr>
          <w:t>{UNAIDS:2014ta}</w:t>
        </w:r>
        <w:r w:rsidR="00A414EC">
          <w:fldChar w:fldCharType="end"/>
        </w:r>
      </w:ins>
      <w:r w:rsidR="0004446E">
        <w:t>.</w:t>
      </w:r>
    </w:p>
    <w:p w14:paraId="1FCF764A" w14:textId="77777777" w:rsidR="00C07325" w:rsidRDefault="00C07325">
      <w:pPr>
        <w:pStyle w:val="normal0"/>
        <w:contextualSpacing w:val="0"/>
      </w:pPr>
    </w:p>
    <w:p w14:paraId="74F9C43B" w14:textId="12089E27" w:rsidR="00C07325" w:rsidRDefault="0004446E">
      <w:pPr>
        <w:pStyle w:val="normal0"/>
        <w:ind w:firstLine="720"/>
        <w:contextualSpacing w:val="0"/>
      </w:pPr>
      <w:r>
        <w:t xml:space="preserve">Accumulating evidence suggests that HIV care is suboptimal not at one particular point, but across all stages of ART-programmes, as “cascading losses” have been reported throughout </w:t>
      </w:r>
      <w:proofErr w:type="gramStart"/>
      <w:r>
        <w:t>care{</w:t>
      </w:r>
      <w:proofErr w:type="gramEnd"/>
      <w:r>
        <w:t xml:space="preserve">Rosen:2011ii}. </w:t>
      </w:r>
      <w:r w:rsidR="00711586">
        <w:t>Yet, t</w:t>
      </w:r>
      <w:r>
        <w:t>his issue is not confined to sub-Saharan Africa; substantial losses in care have also been reported in highly developed countries {Nachega</w:t>
      </w:r>
      <w:proofErr w:type="gramStart"/>
      <w:r>
        <w:t>:2014ks</w:t>
      </w:r>
      <w:proofErr w:type="gramEnd"/>
      <w:r>
        <w:t>}. In 2011, a systematic review by Rosen and Fox illustrated that, in sub-Saharan Africa, the median proportion of patients retained from HIV testing to receipt of CD4 test results was just 59%. Of the individuals that received CD4 test results, 46% were retained until they were eligible for ART, and finally of those retained until they were eligible for ART, 68% were retained until they initiated ART. This review marked the first time that losses across the whole of pre-ART care had been quantified on a large scale. Previous studies assessing ART care in Mozambique illustrated that, 4</w:t>
      </w:r>
      <w:r w:rsidR="000E482F">
        <w:t>4</w:t>
      </w:r>
      <w:r>
        <w:t xml:space="preserve">% of patients were lost between HIV-testing and enrolling in pre-ART care. Of those that did </w:t>
      </w:r>
      <w:r w:rsidR="009C0116">
        <w:t>enrol</w:t>
      </w:r>
      <w:r>
        <w:t xml:space="preserve"> in pre-ART care, 2</w:t>
      </w:r>
      <w:r w:rsidR="000E482F">
        <w:t>3</w:t>
      </w:r>
      <w:r>
        <w:t>% were lost before receiving CD4 testing and of those who were found to be eligible for ART, 6</w:t>
      </w:r>
      <w:r w:rsidR="000E482F">
        <w:t>9</w:t>
      </w:r>
      <w:r>
        <w:t xml:space="preserve">% failed to initiate </w:t>
      </w:r>
      <w:proofErr w:type="gramStart"/>
      <w:r>
        <w:t>ART{</w:t>
      </w:r>
      <w:proofErr w:type="gramEnd"/>
      <w:r>
        <w:t>Micek:2009hs}. Addressing why patients disengage from care, together with identifying means of returning them will improve patient outcomes by allowing for the on-time initiation of ART and retention in ART care.</w:t>
      </w:r>
    </w:p>
    <w:p w14:paraId="2CE9F2FC" w14:textId="77777777" w:rsidR="00C07325" w:rsidRDefault="00C07325">
      <w:pPr>
        <w:pStyle w:val="normal0"/>
        <w:contextualSpacing w:val="0"/>
      </w:pPr>
    </w:p>
    <w:p w14:paraId="261B8896" w14:textId="1789A192" w:rsidR="00C07325" w:rsidRDefault="0004446E">
      <w:pPr>
        <w:pStyle w:val="normal0"/>
        <w:ind w:firstLine="720"/>
        <w:contextualSpacing w:val="0"/>
      </w:pPr>
      <w:r>
        <w:t>Visualising the events and pathways taken by individuals through care is</w:t>
      </w:r>
      <w:r w:rsidR="00B63CE2">
        <w:t xml:space="preserve"> an</w:t>
      </w:r>
      <w:r>
        <w:t xml:space="preserve"> important step in understanding where losses are occurring and how to prevent them. Often termed, the “</w:t>
      </w:r>
      <w:r w:rsidR="00AA6FCC">
        <w:t>c</w:t>
      </w:r>
      <w:r>
        <w:t xml:space="preserve">ascade of </w:t>
      </w:r>
      <w:r w:rsidR="00AA6FCC">
        <w:t>c</w:t>
      </w:r>
      <w:r>
        <w:t xml:space="preserve">are”, this conceptualisation of an ART-programme allows us to </w:t>
      </w:r>
      <w:r w:rsidR="00A5255F">
        <w:t xml:space="preserve">link </w:t>
      </w:r>
      <w:r>
        <w:t>patient outcomes to</w:t>
      </w:r>
      <w:r w:rsidR="00A5255F">
        <w:t xml:space="preserve"> events encountered</w:t>
      </w:r>
      <w:r>
        <w:t xml:space="preserve"> </w:t>
      </w:r>
      <w:r w:rsidR="00A5255F">
        <w:t xml:space="preserve">through </w:t>
      </w:r>
      <w:proofErr w:type="gramStart"/>
      <w:r>
        <w:t>time{</w:t>
      </w:r>
      <w:proofErr w:type="gramEnd"/>
      <w:r>
        <w:t xml:space="preserve">Kilmarx:2013iy, Hallett:2013ig}. The Cascade of Care begins with the identification of HIV-positive individuals through HIV-testing. This involves the patient seeking care voluntarily at a voluntary counselling and testing clinic (VCT), or in a healthcare setting through provider-initiated counselling and testing (PICT). Alternatively, the patient may be sought by a home-based counselling and testing team (HBCT) and diagnosed in their home. Alerting individuals to their HIV-status is still a challenge in sub-Saharan Africa, with current estimates </w:t>
      </w:r>
      <w:ins w:id="11" w:author="Ellen McRobie" w:date="2015-01-06T10:20:00Z">
        <w:r w:rsidR="008413C4">
          <w:t xml:space="preserve">indicating </w:t>
        </w:r>
      </w:ins>
      <w:r>
        <w:t xml:space="preserve">only 45% of people living with HIV are aware of their </w:t>
      </w:r>
      <w:proofErr w:type="gramStart"/>
      <w:r>
        <w:t>status{</w:t>
      </w:r>
      <w:proofErr w:type="gramEnd"/>
      <w:r>
        <w:t>UNAIDS:2014ta}. Kenya has made progress towards its goal of 80% awareness of HIV status, with 72% achieved in 2007{NASCOP</w:t>
      </w:r>
      <w:proofErr w:type="gramStart"/>
      <w:r>
        <w:t>:2012tp</w:t>
      </w:r>
      <w:proofErr w:type="gramEnd"/>
      <w:r>
        <w:t>}. However, the marginal opportunity cost of identifying indi</w:t>
      </w:r>
      <w:r w:rsidR="00AF005C">
        <w:t xml:space="preserve">viduals increases substantially </w:t>
      </w:r>
      <w:r>
        <w:t xml:space="preserve">as the pool of undiagnosed HIV-positive individuals decreases. Additionally, gaining insight into the drivers behind care-seeking behaviour may help inform future HIV-testing </w:t>
      </w:r>
      <w:proofErr w:type="gramStart"/>
      <w:r>
        <w:t>strategies{</w:t>
      </w:r>
      <w:proofErr w:type="gramEnd"/>
      <w:r>
        <w:t>Moses:1994tg}.</w:t>
      </w:r>
    </w:p>
    <w:p w14:paraId="0953B092" w14:textId="77777777" w:rsidR="00C07325" w:rsidRDefault="00C07325">
      <w:pPr>
        <w:pStyle w:val="normal0"/>
        <w:contextualSpacing w:val="0"/>
      </w:pPr>
    </w:p>
    <w:p w14:paraId="6AA98EDA" w14:textId="2E9CEEB1" w:rsidR="00C07325" w:rsidRDefault="0004446E">
      <w:pPr>
        <w:pStyle w:val="normal0"/>
        <w:ind w:firstLine="720"/>
        <w:contextualSpacing w:val="0"/>
      </w:pPr>
      <w:r>
        <w:t>Once diagnosed, individuals need to be linked to pre-ART care; meaning they must attend a clinic to be bled for a CD4 test in order to deter</w:t>
      </w:r>
      <w:r w:rsidR="00A57263">
        <w:t>mine their eligibility for ART.</w:t>
      </w:r>
      <w:r>
        <w:t xml:space="preserve"> Kranzer </w:t>
      </w:r>
      <w:r>
        <w:rPr>
          <w:i/>
        </w:rPr>
        <w:t>et al.</w:t>
      </w:r>
      <w:r>
        <w:t xml:space="preserve"> define linkage to HIV care as attending for a CD4 count measurement within </w:t>
      </w:r>
      <w:r w:rsidR="007B0187">
        <w:t>six</w:t>
      </w:r>
      <w:r>
        <w:t xml:space="preserve"> months of diagnosis to assess ART </w:t>
      </w:r>
      <w:proofErr w:type="gramStart"/>
      <w:r>
        <w:t>eligibility{</w:t>
      </w:r>
      <w:proofErr w:type="gramEnd"/>
      <w:r>
        <w:t xml:space="preserve">Kranzer:2010hp}. In this study, they found that among 885 individuals tested </w:t>
      </w:r>
      <w:r>
        <w:lastRenderedPageBreak/>
        <w:t xml:space="preserve">between 2004 and 2009 in Cape Town, South Africa, </w:t>
      </w:r>
      <w:r w:rsidR="00676A3D">
        <w:t>37</w:t>
      </w:r>
      <w:r>
        <w:t xml:space="preserve">% </w:t>
      </w:r>
      <w:r w:rsidR="00676A3D">
        <w:t xml:space="preserve">failed to link to </w:t>
      </w:r>
      <w:proofErr w:type="gramStart"/>
      <w:r w:rsidR="00676A3D">
        <w:t>care</w:t>
      </w:r>
      <w:r>
        <w:t>{</w:t>
      </w:r>
      <w:proofErr w:type="gramEnd"/>
      <w:r>
        <w:t>Kranzer:201</w:t>
      </w:r>
      <w:r w:rsidR="007B0187">
        <w:t>0hp}.</w:t>
      </w:r>
    </w:p>
    <w:p w14:paraId="05DA3BC8" w14:textId="77777777" w:rsidR="00C07325" w:rsidRDefault="00C07325">
      <w:pPr>
        <w:pStyle w:val="normal0"/>
        <w:contextualSpacing w:val="0"/>
      </w:pPr>
    </w:p>
    <w:p w14:paraId="2034216E" w14:textId="607535DA" w:rsidR="00C07325" w:rsidRDefault="0004446E">
      <w:pPr>
        <w:pStyle w:val="normal0"/>
        <w:ind w:firstLine="720"/>
        <w:contextualSpacing w:val="0"/>
      </w:pPr>
      <w:r>
        <w:t xml:space="preserve">After successful linkage to care, where the patient is bled for an initial CD4 count, the patient must return at a later date to receive the results of the test. This is due to CD4 tests in sub-Saharan Africa being predominantly lab-based, where the sample must be processed centrally, with a turn around time of up to two </w:t>
      </w:r>
      <w:proofErr w:type="gramStart"/>
      <w:r>
        <w:t>weeks{</w:t>
      </w:r>
      <w:proofErr w:type="gramEnd"/>
      <w:r>
        <w:t xml:space="preserve">Larson:2012dq}. In resource-limited settings travelling to the HIV clinic is expensive and </w:t>
      </w:r>
      <w:r w:rsidR="006C7349">
        <w:t>may involve</w:t>
      </w:r>
      <w:r>
        <w:t xml:space="preserve"> individuals </w:t>
      </w:r>
      <w:r w:rsidR="006C7349">
        <w:t xml:space="preserve">having </w:t>
      </w:r>
      <w:r>
        <w:t>to take a day off work to travel from remote areas {Geng</w:t>
      </w:r>
      <w:proofErr w:type="gramStart"/>
      <w:r>
        <w:t>:2010fh</w:t>
      </w:r>
      <w:proofErr w:type="gramEnd"/>
      <w:r>
        <w:t xml:space="preserve">}. A study by Larson </w:t>
      </w:r>
      <w:r>
        <w:rPr>
          <w:i/>
        </w:rPr>
        <w:t>et al</w:t>
      </w:r>
      <w:r>
        <w:t>. (2010) found that among individuals who received CD4 tests at a clinic in Johannesburg</w:t>
      </w:r>
      <w:r w:rsidR="006C7349">
        <w:t>, South Africa,</w:t>
      </w:r>
      <w:r>
        <w:t xml:space="preserve"> and were not immediately eligible for ART, 65% failed to return to receive the results of their CD4 test within 12 </w:t>
      </w:r>
      <w:proofErr w:type="gramStart"/>
      <w:r>
        <w:t>weeks{</w:t>
      </w:r>
      <w:proofErr w:type="gramEnd"/>
      <w:r>
        <w:t xml:space="preserve">Larson:2010dz}. Unfortunately, insights into the role of care seeking behaviour are currently relatively limited; unlike in tuberculosis (TB) research where several studies have attempted to identify the drivers behind health care seeking </w:t>
      </w:r>
      <w:proofErr w:type="gramStart"/>
      <w:r>
        <w:t>behaviour{</w:t>
      </w:r>
      <w:proofErr w:type="gramEnd"/>
      <w:r>
        <w:t xml:space="preserve">Buregyeya:2011fi, Salaniponi:2000tc, Pronyk:2001uk}. </w:t>
      </w:r>
      <w:r w:rsidR="006C7349">
        <w:t>However</w:t>
      </w:r>
      <w:r>
        <w:t xml:space="preserve">, the distance and cost associated with travelling to an HIV-clinic have already been cited as </w:t>
      </w:r>
      <w:r w:rsidR="00F549AE">
        <w:t xml:space="preserve">motives to disengage from </w:t>
      </w:r>
      <w:proofErr w:type="gramStart"/>
      <w:r w:rsidR="00F549AE">
        <w:t>care</w:t>
      </w:r>
      <w:r>
        <w:t>{</w:t>
      </w:r>
      <w:proofErr w:type="gramEnd"/>
      <w:r>
        <w:t xml:space="preserve">Geng:2010fh, Yu:2007wh, Ware:2009id}. In many cases, pre-ART care can be rather prolonged, with the patient enduring multiple CD4 tests and clinic visits prior to ART initiation. This can lead to care-fatigue, where patients disengage with care as they are not receiving any therapeutic benefit. This is backed up by findings from Kenya, in which a CD4 count of &gt;200 cells/μl at </w:t>
      </w:r>
      <w:r w:rsidR="001268B7">
        <w:t>enrolment</w:t>
      </w:r>
      <w:r>
        <w:t xml:space="preserve"> into pre-ART care was shown to result in a 3.49 fold increase in the odds of being lost from </w:t>
      </w:r>
      <w:proofErr w:type="gramStart"/>
      <w:r>
        <w:t>care{</w:t>
      </w:r>
      <w:proofErr w:type="gramEnd"/>
      <w:r>
        <w:t>Geng:2010du}.</w:t>
      </w:r>
    </w:p>
    <w:p w14:paraId="0AF32E2A" w14:textId="77777777" w:rsidR="00C07325" w:rsidRDefault="00C07325">
      <w:pPr>
        <w:pStyle w:val="normal0"/>
        <w:contextualSpacing w:val="0"/>
      </w:pPr>
    </w:p>
    <w:p w14:paraId="2E3EB363" w14:textId="77777777" w:rsidR="00C07325" w:rsidRDefault="0004446E">
      <w:pPr>
        <w:pStyle w:val="normal0"/>
        <w:ind w:firstLine="720"/>
        <w:contextualSpacing w:val="0"/>
      </w:pPr>
      <w:r>
        <w:t xml:space="preserve">Eligibility for treatment is determined by country-specific guidelines. The latest guidelines </w:t>
      </w:r>
      <w:r w:rsidR="009D10F5">
        <w:t>published by</w:t>
      </w:r>
      <w:r>
        <w:t xml:space="preserve"> the World Health Organization released for adoption in June 2013 state ART should be initiated when a patient’s CD4 count drops below 500 cells/</w:t>
      </w:r>
      <w:proofErr w:type="gramStart"/>
      <w:r>
        <w:t>μl{</w:t>
      </w:r>
      <w:proofErr w:type="gramEnd"/>
      <w:r>
        <w:t>WorldHealthOrganization:2013we}. After receiving confirmatory CD4 test results determining ART eligibility, patients must undergo counselling before initiating ART. In some settings, owing to the significant losses occurring upstream in pre-ART care, only 18% of tested individuals have been shown to be successfully retained in care unt</w:t>
      </w:r>
      <w:r w:rsidR="005B609B">
        <w:t xml:space="preserve">il ART </w:t>
      </w:r>
      <w:proofErr w:type="gramStart"/>
      <w:r w:rsidR="005B609B">
        <w:t>initiation{</w:t>
      </w:r>
      <w:proofErr w:type="gramEnd"/>
      <w:r w:rsidR="005B609B">
        <w:t>Rosen:2011ii}. Additionally,</w:t>
      </w:r>
      <w:r>
        <w:t xml:space="preserve"> multiple large scale studies </w:t>
      </w:r>
      <w:r w:rsidR="005B609B">
        <w:t xml:space="preserve">have shown that </w:t>
      </w:r>
      <w:r>
        <w:t xml:space="preserve">CD4 counts of patients initiating ART </w:t>
      </w:r>
      <w:r w:rsidR="005B609B">
        <w:t>to be far</w:t>
      </w:r>
      <w:r>
        <w:t xml:space="preserve"> lower than recommended treatment guideline values at the </w:t>
      </w:r>
      <w:proofErr w:type="gramStart"/>
      <w:r>
        <w:t>t</w:t>
      </w:r>
      <w:r w:rsidR="005B609B">
        <w:t>ime{</w:t>
      </w:r>
      <w:proofErr w:type="gramEnd"/>
      <w:r w:rsidR="005B609B">
        <w:t xml:space="preserve">Nash:2011ki, Boulle:2014uj}; therefore, indicating </w:t>
      </w:r>
      <w:r>
        <w:t xml:space="preserve">pre-ART care, in many settings, to be poor at retaining healthy individuals until they </w:t>
      </w:r>
      <w:r w:rsidR="00252ABD">
        <w:t>become eligible for treatment.</w:t>
      </w:r>
    </w:p>
    <w:p w14:paraId="3674A44C" w14:textId="77777777" w:rsidR="00C07325" w:rsidRDefault="00C07325">
      <w:pPr>
        <w:pStyle w:val="normal0"/>
        <w:ind w:firstLine="720"/>
        <w:contextualSpacing w:val="0"/>
      </w:pPr>
    </w:p>
    <w:p w14:paraId="33CFCE74" w14:textId="63E1ABA7" w:rsidR="00DC71C7" w:rsidRDefault="0004446E" w:rsidP="00355044">
      <w:pPr>
        <w:pStyle w:val="normal0"/>
        <w:ind w:firstLine="720"/>
        <w:contextualSpacing w:val="0"/>
      </w:pPr>
      <w:r>
        <w:t xml:space="preserve">ART initiation marks the start of lifelong ART care, where a successful treatment outcome can be achieved through retention in care and adherence to ART. </w:t>
      </w:r>
      <w:r w:rsidR="00D82505">
        <w:t>However</w:t>
      </w:r>
      <w:r>
        <w:t>, in sub-Saharan</w:t>
      </w:r>
      <w:r w:rsidR="00DC71C7">
        <w:t xml:space="preserve"> Africa </w:t>
      </w:r>
      <w:r w:rsidR="00D82505">
        <w:t xml:space="preserve">between </w:t>
      </w:r>
      <w:r>
        <w:t xml:space="preserve">46-85% of patients are retained 24 months </w:t>
      </w:r>
      <w:r w:rsidR="00DC71C7">
        <w:t xml:space="preserve">after </w:t>
      </w:r>
      <w:proofErr w:type="gramStart"/>
      <w:r w:rsidR="00DC71C7">
        <w:t>initiation{</w:t>
      </w:r>
      <w:proofErr w:type="gramEnd"/>
      <w:r w:rsidR="00DC71C7">
        <w:t xml:space="preserve">Rosen:2007hd}. </w:t>
      </w:r>
      <w:r w:rsidR="00DC71C7" w:rsidRPr="00DC71C7">
        <w:rPr>
          <w:rFonts w:eastAsia="Arial" w:cs="Arial"/>
        </w:rPr>
        <w:t>One study of over 200</w:t>
      </w:r>
      <w:r w:rsidR="00DC71C7">
        <w:rPr>
          <w:rFonts w:eastAsia="Arial" w:cs="Arial"/>
        </w:rPr>
        <w:t xml:space="preserve"> thousand</w:t>
      </w:r>
      <w:r w:rsidR="00DC71C7" w:rsidRPr="00DC71C7">
        <w:rPr>
          <w:rFonts w:eastAsia="Arial" w:cs="Arial"/>
        </w:rPr>
        <w:t xml:space="preserve"> individuals across sub-Saharan Africa showed ART retention </w:t>
      </w:r>
      <w:r w:rsidR="000E482F">
        <w:rPr>
          <w:rFonts w:eastAsia="Arial" w:cs="Arial"/>
        </w:rPr>
        <w:t>fell each year on treatment (77</w:t>
      </w:r>
      <w:r w:rsidR="00DC71C7" w:rsidRPr="00DC71C7">
        <w:rPr>
          <w:rFonts w:eastAsia="Arial" w:cs="Arial"/>
        </w:rPr>
        <w:t>% at 12 mo</w:t>
      </w:r>
      <w:r w:rsidR="000E482F">
        <w:rPr>
          <w:rFonts w:eastAsia="Arial" w:cs="Arial"/>
        </w:rPr>
        <w:t>nths, 75% at 24 months, and 70</w:t>
      </w:r>
      <w:r w:rsidR="00DC71C7" w:rsidRPr="00DC71C7">
        <w:rPr>
          <w:rFonts w:eastAsia="Arial" w:cs="Arial"/>
        </w:rPr>
        <w:t>% at 36 months)</w:t>
      </w:r>
      <w:r w:rsidR="00DC71C7">
        <w:rPr>
          <w:rFonts w:eastAsia="Arial" w:cs="Arial"/>
        </w:rPr>
        <w:t>,</w:t>
      </w:r>
      <w:r w:rsidR="00DC71C7" w:rsidRPr="00DC71C7">
        <w:rPr>
          <w:rFonts w:eastAsia="Arial" w:cs="Arial"/>
        </w:rPr>
        <w:t xml:space="preserve"> with attrition averaging 5% per year after 24 months</w:t>
      </w:r>
      <w:r w:rsidR="00DC71C7">
        <w:rPr>
          <w:rFonts w:eastAsia="Arial" w:cs="Arial"/>
        </w:rPr>
        <w:t>,</w:t>
      </w:r>
      <w:r w:rsidR="00DC71C7" w:rsidRPr="00DC71C7">
        <w:t xml:space="preserve"> highlighting long</w:t>
      </w:r>
      <w:r w:rsidR="00DC71C7">
        <w:t>-</w:t>
      </w:r>
      <w:r w:rsidR="00DC71C7" w:rsidRPr="00DC71C7">
        <w:t xml:space="preserve">term retention on ART as an obstacle to achieving optimal patient outcomes in resource-limited </w:t>
      </w:r>
      <w:proofErr w:type="gramStart"/>
      <w:r w:rsidR="00DC71C7" w:rsidRPr="00DC71C7">
        <w:t>settings</w:t>
      </w:r>
      <w:r>
        <w:t>{</w:t>
      </w:r>
      <w:proofErr w:type="gramEnd"/>
      <w:r>
        <w:t>Fox:2010gt}.</w:t>
      </w:r>
    </w:p>
    <w:p w14:paraId="462FFF9F" w14:textId="77777777" w:rsidR="00355044" w:rsidRPr="00355044" w:rsidRDefault="00355044" w:rsidP="00355044">
      <w:pPr>
        <w:pStyle w:val="normal0"/>
        <w:ind w:firstLine="720"/>
        <w:contextualSpacing w:val="0"/>
      </w:pPr>
    </w:p>
    <w:p w14:paraId="3A6E5B8A" w14:textId="1E846C8A" w:rsidR="00C07325" w:rsidRDefault="0004446E" w:rsidP="00355044">
      <w:pPr>
        <w:pStyle w:val="normal0"/>
        <w:ind w:firstLine="720"/>
        <w:contextualSpacing w:val="0"/>
      </w:pPr>
      <w:r>
        <w:t xml:space="preserve">Substantial evidence now highlights deficiencies in both pre-ART and ART care, challenging the traditional </w:t>
      </w:r>
      <w:r w:rsidR="0086569F">
        <w:t xml:space="preserve">concept </w:t>
      </w:r>
      <w:r>
        <w:t>of linear flow through the cascade</w:t>
      </w:r>
      <w:r w:rsidR="00355044">
        <w:t xml:space="preserve">. </w:t>
      </w:r>
      <w:r>
        <w:t xml:space="preserve">The reported structural failures and discrepancies of current ART-programmes suggest that care is perhaps more cyclical than linear; with this “churn” of patients engaging and disengaging over </w:t>
      </w:r>
      <w:proofErr w:type="gramStart"/>
      <w:r>
        <w:t>time{</w:t>
      </w:r>
      <w:proofErr w:type="gramEnd"/>
      <w:r>
        <w:t xml:space="preserve">Gill:2009dj, Hallett:2013ig, Miller:2014ba}. If patients’ initiate ART late, with very low CD4 counts, after being lost from care, the route back into care becomes an important target for interventions. </w:t>
      </w:r>
      <w:r w:rsidR="008C6488">
        <w:t>T</w:t>
      </w:r>
      <w:r>
        <w:t xml:space="preserve">hese re-engagement routes </w:t>
      </w:r>
      <w:r w:rsidR="008C6488">
        <w:t>were termed</w:t>
      </w:r>
      <w:r>
        <w:t xml:space="preserve"> “side doors” into care, to supplement the traditional “front door” route into care through which care naïve individuals </w:t>
      </w:r>
      <w:proofErr w:type="gramStart"/>
      <w:r>
        <w:t>enter{</w:t>
      </w:r>
      <w:proofErr w:type="gramEnd"/>
      <w:r>
        <w:t xml:space="preserve">Hallett:2013ig}. This “side door” distinguishes patients with no previous care experience from those reconnecting with care, thus allowing us to understand the different dynamics of these two routes into care. Gaining insight into how these patients lost from </w:t>
      </w:r>
      <w:r>
        <w:lastRenderedPageBreak/>
        <w:t xml:space="preserve">care </w:t>
      </w:r>
      <w:proofErr w:type="gramStart"/>
      <w:r>
        <w:t>re-engage</w:t>
      </w:r>
      <w:proofErr w:type="gramEnd"/>
      <w:r>
        <w:t>, and how care-naïve individuals engage for the first time is vitally important in terms of repairing and reinforcing care.</w:t>
      </w:r>
    </w:p>
    <w:p w14:paraId="36BAA2BD" w14:textId="77777777" w:rsidR="00355044" w:rsidRDefault="00355044" w:rsidP="00355044">
      <w:pPr>
        <w:pStyle w:val="normal0"/>
        <w:ind w:firstLine="720"/>
        <w:contextualSpacing w:val="0"/>
      </w:pPr>
    </w:p>
    <w:p w14:paraId="3101EBD3" w14:textId="77777777" w:rsidR="00C07325" w:rsidRDefault="0004446E" w:rsidP="009C3D53">
      <w:pPr>
        <w:pStyle w:val="normal0"/>
        <w:ind w:firstLine="720"/>
        <w:contextualSpacing w:val="0"/>
      </w:pPr>
      <w:r>
        <w:t>However, the drivers behind patients’ disengagement and reengagement are ambiguous, and while it has been hypothesised that the development of symptomatic HIV is likely to be key in pushing individuals to seek care, data on individuals lost from care is scarce. Currently available</w:t>
      </w:r>
      <w:r w:rsidR="00606123">
        <w:t xml:space="preserve"> clinic-level</w:t>
      </w:r>
      <w:r>
        <w:t xml:space="preserve"> data highlights the need for a consistent definition of “lost to follow-up”, </w:t>
      </w:r>
      <w:r w:rsidR="00606123">
        <w:t>together with the need for high-</w:t>
      </w:r>
      <w:r>
        <w:t>resolution longitudinal data that will enable us to map the individual pathways taken by patients through care.</w:t>
      </w:r>
      <w:r w:rsidR="00606123">
        <w:t xml:space="preserve"> A potential drawback of clinic-level data is </w:t>
      </w:r>
      <w:r w:rsidR="00E13411">
        <w:t xml:space="preserve">the perspective of the clinic, which can only provide details of individuals who have engaged with care. There are likely to be many HIV-positive individuals in the community who fail to seek or be engaged in care, indicating that clinic-level data may be failing to </w:t>
      </w:r>
      <w:r w:rsidR="000D3766">
        <w:t xml:space="preserve">realise </w:t>
      </w:r>
      <w:r w:rsidR="00E13411">
        <w:t xml:space="preserve">the </w:t>
      </w:r>
      <w:r w:rsidR="000D3766">
        <w:t xml:space="preserve">scope of the </w:t>
      </w:r>
      <w:r w:rsidR="009C3D53">
        <w:t>issue.</w:t>
      </w:r>
    </w:p>
    <w:p w14:paraId="31C0DC37" w14:textId="77777777" w:rsidR="00C07325" w:rsidRDefault="00C07325">
      <w:pPr>
        <w:pStyle w:val="normal0"/>
        <w:ind w:firstLine="720"/>
        <w:contextualSpacing w:val="0"/>
      </w:pPr>
    </w:p>
    <w:p w14:paraId="4ECCE64C" w14:textId="581FB92E" w:rsidR="007A1174" w:rsidRDefault="003578C3" w:rsidP="007A1174">
      <w:pPr>
        <w:pStyle w:val="normal0"/>
        <w:ind w:firstLine="720"/>
        <w:contextualSpacing w:val="0"/>
        <w:rPr>
          <w:ins w:id="12" w:author="Tim Hallett" w:date="2015-01-07T12:10:00Z"/>
        </w:rPr>
      </w:pPr>
      <w:r>
        <w:t>Select</w:t>
      </w:r>
      <w:r w:rsidR="0004446E">
        <w:t xml:space="preserve"> facilities in sub-Saharan Africa are beginning to collect and distribute this type of data, thereby allowing </w:t>
      </w:r>
      <w:r w:rsidR="00E45B14">
        <w:t xml:space="preserve">insight into the dynamics </w:t>
      </w:r>
      <w:r w:rsidR="0004446E">
        <w:t>of care. In this paper</w:t>
      </w:r>
      <w:ins w:id="13" w:author="Ellen McRobie" w:date="2015-01-06T10:26:00Z">
        <w:r w:rsidR="000E0AFF">
          <w:t>, through the use of mathematical modelling</w:t>
        </w:r>
      </w:ins>
      <w:ins w:id="14" w:author="Ellen McRobie" w:date="2015-01-06T10:27:00Z">
        <w:r w:rsidR="000E0AFF">
          <w:t>,</w:t>
        </w:r>
      </w:ins>
      <w:r w:rsidR="0004446E">
        <w:t xml:space="preserve"> we evaluate an ART-programme in western Kenya</w:t>
      </w:r>
      <w:ins w:id="15" w:author="Ellen McRobie" w:date="2015-01-06T10:27:00Z">
        <w:r w:rsidR="000E0AFF">
          <w:t xml:space="preserve"> to </w:t>
        </w:r>
      </w:ins>
      <w:r w:rsidR="0004446E">
        <w:t xml:space="preserve">demonstrate how interventions targeting different points of care can improve health </w:t>
      </w:r>
      <w:r w:rsidR="0085108C">
        <w:t>outcomes</w:t>
      </w:r>
      <w:r w:rsidR="0004446E">
        <w:t xml:space="preserve"> for patients.</w:t>
      </w:r>
    </w:p>
    <w:p w14:paraId="25ABD3EB" w14:textId="77777777" w:rsidR="003C38BA" w:rsidRDefault="003C38BA" w:rsidP="007A1174">
      <w:pPr>
        <w:pStyle w:val="normal0"/>
        <w:ind w:firstLine="720"/>
        <w:contextualSpacing w:val="0"/>
        <w:rPr>
          <w:ins w:id="16" w:author="Tim Hallett" w:date="2015-01-07T12:10:00Z"/>
        </w:rPr>
      </w:pPr>
    </w:p>
    <w:p w14:paraId="4BED9DD6" w14:textId="77777777" w:rsidR="003C38BA" w:rsidRDefault="003C38BA" w:rsidP="007A1174">
      <w:pPr>
        <w:pStyle w:val="normal0"/>
        <w:ind w:firstLine="720"/>
        <w:contextualSpacing w:val="0"/>
      </w:pPr>
    </w:p>
    <w:p w14:paraId="75CCEECF" w14:textId="77777777" w:rsidR="00C07325" w:rsidRDefault="0004446E">
      <w:pPr>
        <w:pStyle w:val="Heading1"/>
        <w:contextualSpacing w:val="0"/>
      </w:pPr>
      <w:bookmarkStart w:id="17" w:name="h.kidv94ib4qwh" w:colFirst="0" w:colLast="0"/>
      <w:bookmarkEnd w:id="17"/>
      <w:r>
        <w:t xml:space="preserve">Methods </w:t>
      </w:r>
      <w:r>
        <w:rPr>
          <w:i/>
        </w:rPr>
        <w:t>(500 words)</w:t>
      </w:r>
    </w:p>
    <w:p w14:paraId="51F273C2" w14:textId="77777777" w:rsidR="00C07325" w:rsidRDefault="0004446E">
      <w:pPr>
        <w:pStyle w:val="normal0"/>
        <w:contextualSpacing w:val="0"/>
      </w:pPr>
      <w:r>
        <w:rPr>
          <w:i/>
          <w:sz w:val="22"/>
        </w:rPr>
        <w:t>Overview</w:t>
      </w:r>
    </w:p>
    <w:p w14:paraId="5D4FBD5B" w14:textId="79E5A3AC" w:rsidR="00C07325" w:rsidRDefault="0004446E">
      <w:pPr>
        <w:pStyle w:val="normal0"/>
        <w:ind w:firstLine="720"/>
        <w:contextualSpacing w:val="0"/>
      </w:pPr>
      <w:r>
        <w:t xml:space="preserve">We constructed an individual-based micro-simulation to capture the experience of individuals as they move through the various stages of HIV care. The first step involved developing a mathematical model that described the progression of HIV infection with declining health status and associated mortality. This HIV </w:t>
      </w:r>
      <w:commentRangeStart w:id="18"/>
      <w:r w:rsidR="0065122A">
        <w:t>N</w:t>
      </w:r>
      <w:r>
        <w:t xml:space="preserve">atural </w:t>
      </w:r>
      <w:r w:rsidR="0065122A">
        <w:t>H</w:t>
      </w:r>
      <w:r>
        <w:t>istory</w:t>
      </w:r>
      <w:commentRangeEnd w:id="18"/>
      <w:r w:rsidR="008413C4">
        <w:rPr>
          <w:rStyle w:val="CommentReference"/>
        </w:rPr>
        <w:commentReference w:id="18"/>
      </w:r>
      <w:r>
        <w:t xml:space="preserve"> model was then expanded to capture the events that make up an ART-programme</w:t>
      </w:r>
      <w:r w:rsidR="00530514">
        <w:t xml:space="preserve"> </w:t>
      </w:r>
      <w:r w:rsidR="00CF5AC3">
        <w:t>using longitudinal data from AMPATH;</w:t>
      </w:r>
      <w:r w:rsidR="00530514">
        <w:t xml:space="preserve"> </w:t>
      </w:r>
      <w:r w:rsidR="00CF5AC3">
        <w:t xml:space="preserve">a consortium in western Kenya established with the aim of creating an HIV care system </w:t>
      </w:r>
      <w:r w:rsidR="002B5981">
        <w:t>to assess</w:t>
      </w:r>
      <w:r w:rsidR="00CF5AC3">
        <w:t xml:space="preserve"> </w:t>
      </w:r>
      <w:r w:rsidR="0058085E">
        <w:t xml:space="preserve">the </w:t>
      </w:r>
      <w:r w:rsidR="00CF5AC3">
        <w:t xml:space="preserve">outcomes of ART for both </w:t>
      </w:r>
      <w:r w:rsidR="002B5981">
        <w:t xml:space="preserve">rural and urban </w:t>
      </w:r>
      <w:r w:rsidR="00CF5AC3">
        <w:t>patients</w:t>
      </w:r>
      <w:r w:rsidR="0058085E">
        <w:fldChar w:fldCharType="begin"/>
      </w:r>
      <w:r w:rsidR="00EE6BE4">
        <w:instrText xml:space="preserve"> ADDIN PAPERS2_CITATIONS &lt;citation&gt;&lt;uuid&gt;89C65986-043E-48D9-BFE7-747C3FA4A5F9&lt;/uuid&gt;&lt;priority&gt;27&lt;/priority&gt;&lt;publications&gt;&lt;publication&gt;&lt;uuid&gt;444AC480-A115-46C6-9A21-1E003EE9E3EA&lt;/uuid&gt;&lt;volume&gt;87&lt;/volume&gt;&lt;startpage&gt;100&lt;/startpage&gt;&lt;publication_date&gt;99201003001200000000220000&lt;/publication_date&gt;&lt;url&gt;http://eutils.ncbi.nlm.nih.gov/entrez/eutils/elink.fcgi?dbfrom=pubmed&amp;amp;id=23057305&amp;amp;retmode=ref&amp;amp;cmd=prlinks&lt;/url&gt;&lt;type&gt;400&lt;/type&gt;&lt;title&gt;Home-based HIV counselling and testing in western Kenya.&lt;/title&gt;&lt;location&gt;&amp;lt;html&amp;gt;&amp;lt;head&amp;gt;&amp;lt;meta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Home&amp;lt;/a&amp;gt;&amp;lt;/div&amp;gt;&amp;lt;/body&amp;gt;&amp;lt;/html&amp;gt;&lt;/location&gt;&lt;institution&gt;Moi University School of Medicine, Eldoret, Kenya.&lt;/institution&gt;&lt;number&gt;3&lt;/number&gt;&lt;subtype&gt;400&lt;/subtype&gt;&lt;endpage&gt;108&lt;/endpage&gt;&lt;bundle&gt;&lt;publication&gt;&lt;title&gt;East African Medical Journal&lt;/title&gt;&lt;type&gt;-100&lt;/type&gt;&lt;subtype&gt;-100&lt;/subtype&gt;&lt;uuid&gt;5896B2EF-75DD-4BF3-A8E8-0B603524D24C&lt;/uuid&gt;&lt;/publication&gt;&lt;/bundle&gt;&lt;authors&gt;&lt;author&gt;&lt;firstName&gt;Sylvester&lt;/firstName&gt;&lt;middleNames&gt;N&lt;/middleNames&gt;&lt;lastName&gt;Kimaiyo&lt;/lastName&gt;&lt;/author&gt;&lt;author&gt;&lt;firstName&gt;M&lt;/firstName&gt;&lt;middleNames&gt;C&lt;/middleNames&gt;&lt;lastName&gt;Were&lt;/lastName&gt;&lt;/author&gt;&lt;author&gt;&lt;firstName&gt;C&lt;/firstName&gt;&lt;lastName&gt;Shen&lt;/lastName&gt;&lt;/author&gt;&lt;author&gt;&lt;firstName&gt;S&lt;/firstName&gt;&lt;lastName&gt;Ndege&lt;/lastName&gt;&lt;/author&gt;&lt;author&gt;&lt;firstName&gt;Paula&lt;/firstName&gt;&lt;lastName&gt;Braitstein&lt;/lastName&gt;&lt;/author&gt;&lt;author&gt;&lt;firstName&gt;John&lt;/firstName&gt;&lt;middleNames&gt;E&lt;/middleNames&gt;&lt;lastName&gt;Sidle&lt;/lastName&gt;&lt;/author&gt;&lt;author&gt;&lt;firstName&gt;Joseph&lt;/firstName&gt;&lt;middleNames&gt;J&lt;/middleNames&gt;&lt;lastName&gt;Mamlin&lt;/lastName&gt;&lt;/author&gt;&lt;/authors&gt;&lt;/publication&gt;&lt;/publications&gt;&lt;cites&gt;&lt;/cites&gt;&lt;/citation&gt;</w:instrText>
      </w:r>
      <w:r w:rsidR="0058085E">
        <w:fldChar w:fldCharType="separate"/>
      </w:r>
      <w:r w:rsidR="0058085E">
        <w:rPr>
          <w:lang w:val="en-US"/>
        </w:rPr>
        <w:t>{Kimaiyo:2010tq}</w:t>
      </w:r>
      <w:r w:rsidR="0058085E">
        <w:fldChar w:fldCharType="end"/>
      </w:r>
      <w:r w:rsidR="00E91D29">
        <w:t>.</w:t>
      </w:r>
    </w:p>
    <w:p w14:paraId="3E87FF5A" w14:textId="77777777" w:rsidR="00C07325" w:rsidRDefault="00C07325">
      <w:pPr>
        <w:pStyle w:val="normal0"/>
        <w:ind w:firstLine="720"/>
        <w:contextualSpacing w:val="0"/>
      </w:pPr>
    </w:p>
    <w:p w14:paraId="025C0647" w14:textId="1F11234E" w:rsidR="00C07325" w:rsidRDefault="0004446E" w:rsidP="006424CD">
      <w:pPr>
        <w:pStyle w:val="normal0"/>
        <w:ind w:firstLine="720"/>
        <w:contextualSpacing w:val="0"/>
      </w:pPr>
      <w:r>
        <w:t xml:space="preserve">To assess </w:t>
      </w:r>
      <w:ins w:id="19" w:author="Tim Hallett" w:date="2015-01-07T12:13:00Z">
        <w:r w:rsidR="00E04C0C">
          <w:t xml:space="preserve">from where current health losses accrue, </w:t>
        </w:r>
      </w:ins>
      <w:r>
        <w:t xml:space="preserve">the model was </w:t>
      </w:r>
      <w:ins w:id="20" w:author="Tim Hallett" w:date="2015-01-07T12:13:00Z">
        <w:r w:rsidR="00E04C0C">
          <w:t>calibrated to the setting of western Kenya</w:t>
        </w:r>
      </w:ins>
      <w:r>
        <w:t xml:space="preserve"> </w:t>
      </w:r>
      <w:ins w:id="21" w:author="Tim Hallett" w:date="2015-01-07T12:14:00Z">
        <w:r w:rsidR="00E04C0C">
          <w:t>and the modelled status in care of persons dying from HIV-related causes was estimated</w:t>
        </w:r>
      </w:ins>
      <w:r>
        <w:t xml:space="preserve">. We then explored the impact of a range of interventions acting at various points along the care pathway. The impact of each intervention in relation to the baseline scenario indicates the extent to which health outcomes can be improved for patients, along with </w:t>
      </w:r>
      <w:r w:rsidR="00F8633B">
        <w:t>the cost of these improvements.</w:t>
      </w:r>
    </w:p>
    <w:p w14:paraId="05847CC1" w14:textId="50BAA270" w:rsidR="00C07325" w:rsidRDefault="0004446E" w:rsidP="00BA7771">
      <w:pPr>
        <w:pStyle w:val="Heading2"/>
        <w:contextualSpacing w:val="0"/>
      </w:pPr>
      <w:bookmarkStart w:id="22" w:name="h.qp08777c4239" w:colFirst="0" w:colLast="0"/>
      <w:bookmarkEnd w:id="22"/>
      <w:r>
        <w:t>Model description</w:t>
      </w:r>
    </w:p>
    <w:p w14:paraId="46B2A392" w14:textId="77777777" w:rsidR="00C07325" w:rsidRDefault="0004446E">
      <w:pPr>
        <w:pStyle w:val="normal0"/>
        <w:ind w:firstLine="720"/>
        <w:contextualSpacing w:val="0"/>
      </w:pPr>
      <w:r>
        <w:t xml:space="preserve">The Natural History Model is </w:t>
      </w:r>
      <w:r w:rsidR="00C83274">
        <w:t xml:space="preserve">detailed </w:t>
      </w:r>
      <w:r>
        <w:t>in the appendix but briefly, we model infection progression upon HIV acquisition in terms of declining CD4 counts, the development of WHO Stage defining conditions and associated mortality prior to ART initiation. Upon initiating and adhering to ART, CD4 count decline reverses and the individual recovers from their WHO Stage defining conditions. Mortality hazards are associated with each health state, so as ART improves health, the mortality hazard decreases. However, if an individual fails to adhere to ART, their health declines as if they were not on ART.</w:t>
      </w:r>
    </w:p>
    <w:p w14:paraId="4E39FF5D" w14:textId="77777777" w:rsidR="00C07325" w:rsidRDefault="00C07325">
      <w:pPr>
        <w:pStyle w:val="normal0"/>
        <w:contextualSpacing w:val="0"/>
      </w:pPr>
    </w:p>
    <w:p w14:paraId="22067F22" w14:textId="5DE1E777" w:rsidR="00C07325" w:rsidRDefault="00243366">
      <w:pPr>
        <w:pStyle w:val="normal0"/>
        <w:contextualSpacing w:val="0"/>
      </w:pPr>
      <w:r>
        <w:tab/>
        <w:t xml:space="preserve">The model describes the population of Kenya </w:t>
      </w:r>
      <w:r w:rsidR="00B52FB2">
        <w:t xml:space="preserve">from 1970 to 2030 and begins by creating a </w:t>
      </w:r>
      <w:ins w:id="23" w:author="Tim Hallett" w:date="2015-01-07T12:05:00Z">
        <w:r w:rsidR="00F24045">
          <w:t xml:space="preserve">population </w:t>
        </w:r>
      </w:ins>
      <w:r w:rsidR="00B52FB2">
        <w:t>of HIV-negative individuals the size and age</w:t>
      </w:r>
      <w:ins w:id="24" w:author="Tim Hallett" w:date="2015-01-07T12:04:00Z">
        <w:r w:rsidR="0027665A">
          <w:t>-structure</w:t>
        </w:r>
      </w:ins>
      <w:r w:rsidR="00B52FB2">
        <w:t xml:space="preserve"> of the population in 1970. </w:t>
      </w:r>
      <w:r w:rsidR="00CB2B80">
        <w:t>HIV incidence</w:t>
      </w:r>
      <w:ins w:id="25" w:author="Tim Hallett" w:date="2015-01-07T12:05:00Z">
        <w:r w:rsidR="0027665A">
          <w:t xml:space="preserve"> </w:t>
        </w:r>
      </w:ins>
      <w:r w:rsidR="00CB2B80">
        <w:t xml:space="preserve">is </w:t>
      </w:r>
      <w:ins w:id="26" w:author="Tim Hallett" w:date="2015-01-07T12:05:00Z">
        <w:r w:rsidR="0027665A">
          <w:t xml:space="preserve">informed </w:t>
        </w:r>
      </w:ins>
      <w:r w:rsidR="00CB2B80">
        <w:t xml:space="preserve">by estimates from the UNAIDS Spectrum Software (developed by the Futures </w:t>
      </w:r>
      <w:r w:rsidR="00CB2B80">
        <w:lastRenderedPageBreak/>
        <w:t>Institute</w:t>
      </w:r>
      <w:r w:rsidR="00A414EC">
        <w:fldChar w:fldCharType="begin"/>
      </w:r>
      <w:r w:rsidR="00EE6BE4">
        <w:instrText xml:space="preserve"> ADDIN PAPERS2_CITATIONS &lt;citation&gt;&lt;uuid&gt;C1B7929A-1BF0-4A5B-9ADE-59367F3932E6&lt;/uuid&gt;&lt;priority&gt;28&lt;/priority&gt;&lt;publications&gt;&lt;publication&gt;&lt;accepted_date&gt;99201400001200000000200000&lt;/accepted_date&gt;&lt;title&gt;Spectrum 2013&lt;/title&gt;&lt;uuid&gt;CA445215-87FC-4AC4-886E-11F8BED1E332&lt;/uuid&gt;&lt;subtype&gt;341&lt;/subtype&gt;&lt;publisher&gt;Futures Institute&lt;/publisher&gt;&lt;version&gt;5.0&lt;/version&gt;&lt;type&gt;300&lt;/type&gt;&lt;authors&gt;&lt;author&gt;&lt;lastName&gt;Futures Institute&lt;/lastName&gt;&lt;/author&gt;&lt;/authors&gt;&lt;/publication&gt;&lt;/publications&gt;&lt;cites&gt;&lt;/cites&gt;&lt;/citation&gt;</w:instrText>
      </w:r>
      <w:r w:rsidR="00A414EC">
        <w:fldChar w:fldCharType="separate"/>
      </w:r>
      <w:r w:rsidR="00A414EC">
        <w:rPr>
          <w:lang w:val="en-US"/>
        </w:rPr>
        <w:t>{Spectrum:tl}</w:t>
      </w:r>
      <w:r w:rsidR="00A414EC">
        <w:fldChar w:fldCharType="end"/>
      </w:r>
      <w:r w:rsidR="00CB2B80">
        <w:t>).</w:t>
      </w:r>
      <w:r w:rsidR="0004446E">
        <w:t xml:space="preserve"> We start </w:t>
      </w:r>
      <w:r w:rsidR="005554A3">
        <w:t xml:space="preserve">HIV </w:t>
      </w:r>
      <w:r w:rsidR="0004446E">
        <w:t>testing in 2004 along with rolling out ART for eligible individuals. We used the 2004 WHO Treatment Eligibility Guidelines of a CD4 count &lt;200 or WHO Stage IV {WorldHealthOrganization</w:t>
      </w:r>
      <w:proofErr w:type="gramStart"/>
      <w:r w:rsidR="0004446E">
        <w:t>:2005ws</w:t>
      </w:r>
      <w:proofErr w:type="gramEnd"/>
      <w:r w:rsidR="0004446E">
        <w:t>}. This is updated in 2011 to a CD4 count of &lt;350 or WHO Stage III/</w:t>
      </w:r>
      <w:proofErr w:type="gramStart"/>
      <w:r w:rsidR="0004446E">
        <w:t>IV{</w:t>
      </w:r>
      <w:proofErr w:type="gramEnd"/>
      <w:r w:rsidR="0004446E">
        <w:t xml:space="preserve">WorldHealthOrganization:2010wj}. </w:t>
      </w:r>
    </w:p>
    <w:p w14:paraId="6E4807DA" w14:textId="77777777" w:rsidR="00C07325" w:rsidRDefault="00C07325">
      <w:pPr>
        <w:pStyle w:val="normal0"/>
        <w:contextualSpacing w:val="0"/>
        <w:rPr>
          <w:ins w:id="27" w:author="Tim Hallett" w:date="2015-01-07T12:07:00Z"/>
        </w:rPr>
      </w:pPr>
    </w:p>
    <w:p w14:paraId="5C62217E" w14:textId="77777777" w:rsidR="00F24045" w:rsidRDefault="00F24045" w:rsidP="003149AB">
      <w:pPr>
        <w:pStyle w:val="normal0"/>
        <w:ind w:firstLine="720"/>
        <w:contextualSpacing w:val="0"/>
        <w:rPr>
          <w:ins w:id="28" w:author="Tim Hallett" w:date="2015-01-07T12:07:00Z"/>
        </w:rPr>
      </w:pPr>
      <w:r>
        <w:t>The Natural History Model was calibrated using surveillance data sourced from the literature. A review of the literature was conducted to identify relevant studies that would enable us to calibrate every aspect of the Natural History Model. Where possible, data from cohort studies was utilised; although, in some situations data from observational studies was used. The full description of each data source used for calibration and detailed methods can be found in the appendix.</w:t>
      </w:r>
    </w:p>
    <w:p w14:paraId="46772977" w14:textId="77777777" w:rsidR="00F24045" w:rsidRDefault="00F24045">
      <w:pPr>
        <w:pStyle w:val="normal0"/>
        <w:contextualSpacing w:val="0"/>
      </w:pPr>
    </w:p>
    <w:p w14:paraId="647E9305" w14:textId="6A34A42C" w:rsidR="00C07325" w:rsidRDefault="00781129">
      <w:pPr>
        <w:pStyle w:val="normal0"/>
        <w:contextualSpacing w:val="0"/>
        <w:rPr>
          <w:ins w:id="29" w:author="Tim Hallett" w:date="2015-01-07T12:08:00Z"/>
        </w:rPr>
      </w:pPr>
      <w:r>
        <w:tab/>
        <w:t xml:space="preserve">The Cascade Model </w:t>
      </w:r>
      <w:r w:rsidR="0004446E">
        <w:t>describes the events and pathways through care for HIV-positive individuals</w:t>
      </w:r>
      <w:r>
        <w:t xml:space="preserve"> (figure 1)</w:t>
      </w:r>
      <w:r w:rsidR="0004446E">
        <w:t xml:space="preserve">. </w:t>
      </w:r>
      <w:r w:rsidR="006A4EB5">
        <w:t>Declining health in t</w:t>
      </w:r>
      <w:r w:rsidR="00712178">
        <w:t>he Natural History Model drives care-seeking behaviour in the Cascade</w:t>
      </w:r>
      <w:r w:rsidR="0004446E">
        <w:t xml:space="preserve"> Model.</w:t>
      </w:r>
      <w:r w:rsidR="006A4EB5">
        <w:t xml:space="preserve"> For example, when a patient becomes symptomatic (WHO Stage III/IV condition), they seek care through PICT </w:t>
      </w:r>
      <w:r w:rsidR="0023038A">
        <w:t xml:space="preserve">at a considerably higher rate than before. </w:t>
      </w:r>
      <w:r w:rsidR="00712178">
        <w:t xml:space="preserve">HIV-negative </w:t>
      </w:r>
      <w:r w:rsidR="003700D0">
        <w:t xml:space="preserve">care </w:t>
      </w:r>
      <w:r w:rsidR="0004446E">
        <w:t>naïve individuals</w:t>
      </w:r>
      <w:ins w:id="30" w:author="Tim Hallett" w:date="2015-01-07T12:07:00Z">
        <w:r w:rsidR="00F24045">
          <w:t xml:space="preserve"> can be</w:t>
        </w:r>
      </w:ins>
      <w:r w:rsidR="0004446E">
        <w:t xml:space="preserve"> tested from 2004 onwards through one of three routes: HBCT where individuals are sought and tested at home, VCT where individuals voluntarily attend an HIV-clinic or PICT where individuals seek care due to being symptomatic or having had previous healthcare experience. </w:t>
      </w:r>
      <w:r w:rsidR="0032451F">
        <w:t xml:space="preserve">Individuals </w:t>
      </w:r>
      <w:r w:rsidR="0004446E">
        <w:t xml:space="preserve">may be tested multiple times throughout their lives and care will only progress if they are found to be HIV-positive. The </w:t>
      </w:r>
      <w:r w:rsidR="00A67220">
        <w:t xml:space="preserve">model </w:t>
      </w:r>
      <w:r w:rsidR="0004446E">
        <w:t>is described in detail in the appendix.</w:t>
      </w:r>
    </w:p>
    <w:p w14:paraId="66DB0A05" w14:textId="5C0818A6" w:rsidR="00F24045" w:rsidRDefault="00710658">
      <w:pPr>
        <w:pStyle w:val="normal0"/>
        <w:contextualSpacing w:val="0"/>
      </w:pPr>
      <w:r>
        <w:rPr>
          <w:noProof/>
          <w:lang w:val="en-US"/>
        </w:rPr>
        <mc:AlternateContent>
          <mc:Choice Requires="wpg">
            <w:drawing>
              <wp:anchor distT="0" distB="0" distL="114300" distR="114300" simplePos="0" relativeHeight="251668480" behindDoc="0" locked="0" layoutInCell="1" allowOverlap="1" wp14:anchorId="17147F94" wp14:editId="3DA673A5">
                <wp:simplePos x="0" y="0"/>
                <wp:positionH relativeFrom="column">
                  <wp:posOffset>0</wp:posOffset>
                </wp:positionH>
                <wp:positionV relativeFrom="paragraph">
                  <wp:posOffset>178435</wp:posOffset>
                </wp:positionV>
                <wp:extent cx="5829300" cy="3403600"/>
                <wp:effectExtent l="0" t="25400" r="0" b="0"/>
                <wp:wrapThrough wrapText="bothSides">
                  <wp:wrapPolygon edited="0">
                    <wp:start x="188" y="-161"/>
                    <wp:lineTo x="94" y="21439"/>
                    <wp:lineTo x="21365" y="21439"/>
                    <wp:lineTo x="21365" y="20472"/>
                    <wp:lineTo x="20894" y="17893"/>
                    <wp:lineTo x="20894" y="-161"/>
                    <wp:lineTo x="188" y="-161"/>
                  </wp:wrapPolygon>
                </wp:wrapThrough>
                <wp:docPr id="14" name="Group 14"/>
                <wp:cNvGraphicFramePr/>
                <a:graphic xmlns:a="http://schemas.openxmlformats.org/drawingml/2006/main">
                  <a:graphicData uri="http://schemas.microsoft.com/office/word/2010/wordprocessingGroup">
                    <wpg:wgp>
                      <wpg:cNvGrpSpPr/>
                      <wpg:grpSpPr>
                        <a:xfrm>
                          <a:off x="0" y="0"/>
                          <a:ext cx="5829300" cy="3403600"/>
                          <a:chOff x="0" y="0"/>
                          <a:chExt cx="5829300" cy="3403600"/>
                        </a:xfrm>
                      </wpg:grpSpPr>
                      <pic:pic xmlns:pic="http://schemas.openxmlformats.org/drawingml/2006/picture">
                        <pic:nvPicPr>
                          <pic:cNvPr id="2" name="Picture 2" descr="Macintosh HD:Users:jack:Dropbox:DIDE - HIVMC:Treatment Cascade:Wiring_Diagram:v2:new.pdf"/>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35255" y="0"/>
                            <a:ext cx="5464175" cy="3074035"/>
                          </a:xfrm>
                          <a:prstGeom prst="rect">
                            <a:avLst/>
                          </a:prstGeom>
                          <a:noFill/>
                          <a:ln w="12700" cmpd="sng">
                            <a:solidFill>
                              <a:schemeClr val="tx1"/>
                            </a:solidFill>
                          </a:ln>
                        </pic:spPr>
                      </pic:pic>
                      <wps:wsp>
                        <wps:cNvPr id="13" name="Text Box 13"/>
                        <wps:cNvSpPr txBox="1"/>
                        <wps:spPr>
                          <a:xfrm>
                            <a:off x="0" y="3175000"/>
                            <a:ext cx="5829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4D31B14" w14:textId="77777777" w:rsidR="00903165" w:rsidRDefault="00903165" w:rsidP="00B7495C">
                              <w:pPr>
                                <w:pStyle w:val="Subtitle"/>
                                <w:contextualSpacing w:val="0"/>
                              </w:pPr>
                              <w:r>
                                <w:t>Figure 1. Model representation of the cascade of care</w:t>
                              </w:r>
                            </w:p>
                            <w:p w14:paraId="71C2A4A8" w14:textId="77777777" w:rsidR="00903165" w:rsidRPr="00B7495C" w:rsidRDefault="00903165" w:rsidP="00B7495C">
                              <w:pPr>
                                <w:rPr>
                                  <w:rFonts w:ascii="Trebuchet MS" w:hAnsi="Trebuchet M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4" o:spid="_x0000_s1026" style="position:absolute;left:0;text-align:left;margin-left:0;margin-top:14.05pt;width:459pt;height:268pt;z-index:251668480" coordsize="5829300,3403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Macintosh HD:Users:jack:Dropbox:DIDE - HIVMC:Treatment Cascade:Wiring_Diagram:v2:new.pdf" style="position:absolute;left:135255;width:5464175;height:30740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Iy&#10;ClPCAAAA2gAAAA8AAABkcnMvZG93bnJldi54bWxEj0FrwkAUhO8F/8PyhN7qJoKlRlcRS0DwVBVy&#10;fck+k2D2bchuk9hf7wpCj8PMfMOst6NpRE+dqy0riGcRCOLC6ppLBZdz+vEFwnlkjY1lUnAnB9vN&#10;5G2NibYD/1B/8qUIEHYJKqi8bxMpXVGRQTezLXHwrrYz6IPsSqk7HALcNHIeRZ/SYM1hocKW9hUV&#10;t9OvUbDIszhu6J4Vy/YvTY/2u8zdWan36bhbgfA0+v/wq33QCubwvBJugNw8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CMgpTwgAAANoAAAAPAAAAAAAAAAAAAAAAAJwCAABk&#10;cnMvZG93bnJldi54bWxQSwUGAAAAAAQABAD3AAAAiwMAAAAA&#10;" stroked="t" strokecolor="black [3213]" strokeweight="1pt">
                  <v:imagedata r:id="rId10" o:title="new.pdf"/>
                  <v:path arrowok="t"/>
                </v:shape>
                <v:shapetype id="_x0000_t202" coordsize="21600,21600" o:spt="202" path="m0,0l0,21600,21600,21600,21600,0xe">
                  <v:stroke joinstyle="miter"/>
                  <v:path gradientshapeok="t" o:connecttype="rect"/>
                </v:shapetype>
                <v:shape id="Text Box 13" o:spid="_x0000_s1028" type="#_x0000_t202" style="position:absolute;top:3175000;width:58293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UkuOwQAA&#10;ANsAAAAPAAAAZHJzL2Rvd25yZXYueG1sRE9Na8JAEL0X/A/LCN50V22lxmxEWgo9tZi2grchOybB&#10;7GzIbk38925B6G0e73PS7WAbcaHO1441zGcKBHHhTM2lhu+vt+kzCB+QDTaOScOVPGyz0UOKiXE9&#10;7+mSh1LEEPYJaqhCaBMpfVGRRT9zLXHkTq6zGCLsSmk67GO4beRCqZW0WHNsqLCll4qKc/5rNfx8&#10;nI6HR/VZvtqntneDkmzXUuvJeNhtQAQawr/47n43cf4S/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rFJLjsEAAADbAAAADwAAAAAAAAAAAAAAAACXAgAAZHJzL2Rvd25y&#10;ZXYueG1sUEsFBgAAAAAEAAQA9QAAAIUDAAAAAA==&#10;" filled="f" stroked="f">
                  <v:textbox>
                    <w:txbxContent>
                      <w:p w14:paraId="44D31B14" w14:textId="77777777" w:rsidR="00903165" w:rsidRDefault="00903165" w:rsidP="00B7495C">
                        <w:pPr>
                          <w:pStyle w:val="Subtitle"/>
                          <w:contextualSpacing w:val="0"/>
                        </w:pPr>
                        <w:r>
                          <w:t>Figure 1. Model representation of the cascade of care</w:t>
                        </w:r>
                      </w:p>
                      <w:p w14:paraId="71C2A4A8" w14:textId="77777777" w:rsidR="00903165" w:rsidRPr="00B7495C" w:rsidRDefault="00903165" w:rsidP="00B7495C">
                        <w:pPr>
                          <w:rPr>
                            <w:rFonts w:ascii="Trebuchet MS" w:hAnsi="Trebuchet MS"/>
                            <w:sz w:val="16"/>
                            <w:szCs w:val="16"/>
                          </w:rPr>
                        </w:pPr>
                      </w:p>
                    </w:txbxContent>
                  </v:textbox>
                </v:shape>
                <w10:wrap type="through"/>
              </v:group>
            </w:pict>
          </mc:Fallback>
        </mc:AlternateContent>
      </w:r>
    </w:p>
    <w:p w14:paraId="7C1C4E89" w14:textId="7B934697" w:rsidR="00F24045" w:rsidRDefault="00F24045" w:rsidP="007F0D88">
      <w:pPr>
        <w:pStyle w:val="normal0"/>
        <w:ind w:firstLine="720"/>
        <w:contextualSpacing w:val="0"/>
        <w:rPr>
          <w:ins w:id="31" w:author="Tim Hallett" w:date="2015-01-07T12:07:00Z"/>
        </w:rPr>
      </w:pPr>
      <w:bookmarkStart w:id="32" w:name="h.iogg3anz8zdv" w:colFirst="0" w:colLast="0"/>
      <w:bookmarkStart w:id="33" w:name="h.hslqb1xxus50" w:colFirst="0" w:colLast="0"/>
      <w:bookmarkEnd w:id="32"/>
      <w:bookmarkEnd w:id="33"/>
      <w:ins w:id="34" w:author="Tim Hallett" w:date="2015-01-07T12:07:00Z">
        <w:r>
          <w:t xml:space="preserve">To calibrate the Cascade Model describing the experience of HIV-positive individuals as they move through the various stages of HIV care, we utilised a unique high-resolution longitudinal dataset from western Kenya. AMPATH, based in Eldoret, is made up of Moi University, Moi Teaching and Referral Hospital and a consortium of North American academic health centers led by Indiana University working in partnership with the Government of Kenya. </w:t>
        </w:r>
      </w:ins>
    </w:p>
    <w:p w14:paraId="64FDCD1C" w14:textId="77777777" w:rsidR="00F24045" w:rsidRDefault="00F24045" w:rsidP="00F24045">
      <w:pPr>
        <w:pStyle w:val="normal0"/>
        <w:contextualSpacing w:val="0"/>
        <w:rPr>
          <w:ins w:id="35" w:author="Tim Hallett" w:date="2015-01-07T12:07:00Z"/>
        </w:rPr>
      </w:pPr>
    </w:p>
    <w:p w14:paraId="77B2A860" w14:textId="77777777" w:rsidR="00F24045" w:rsidRDefault="00F24045" w:rsidP="00F24045">
      <w:pPr>
        <w:pStyle w:val="normal0"/>
        <w:ind w:firstLine="720"/>
        <w:contextualSpacing w:val="0"/>
        <w:rPr>
          <w:ins w:id="36" w:author="Tim Hallett" w:date="2015-01-07T12:07:00Z"/>
        </w:rPr>
      </w:pPr>
      <w:ins w:id="37" w:author="Tim Hallett" w:date="2015-01-07T12:07:00Z">
        <w:r>
          <w:t>Since launching in 2006, the AMPATH Medical Record System (AMRS) has been collecting individual-level data on the AMPATH AIDS-control system</w:t>
        </w:r>
      </w:ins>
      <w:ins w:id="38" w:author="Tim Hallett" w:date="2015-01-07T12:15:00Z">
        <w:r w:rsidR="00361DF5">
          <w:t xml:space="preserve"> </w:t>
        </w:r>
      </w:ins>
      <w:ins w:id="39" w:author="Tim Hallett" w:date="2015-01-07T12:07:00Z">
        <w:r>
          <w:t>{Einterz</w:t>
        </w:r>
        <w:proofErr w:type="gramStart"/>
        <w:r>
          <w:t>:2007js</w:t>
        </w:r>
        <w:proofErr w:type="gramEnd"/>
        <w:r>
          <w:t xml:space="preserve">, Tierney:2007th}. Service delivery occurs through public sector hospitals and health centres run by the Ministry of </w:t>
        </w:r>
        <w:proofErr w:type="gramStart"/>
        <w:r>
          <w:lastRenderedPageBreak/>
          <w:t>Health{</w:t>
        </w:r>
        <w:proofErr w:type="gramEnd"/>
        <w:r>
          <w:t>Einterz:2007js}. AMPATH has very well established VCT and PICT programmes, and after trialing the use of HBCT in 2007, officially rolled it out in 2010{Wachira</w:t>
        </w:r>
        <w:proofErr w:type="gramStart"/>
        <w:r>
          <w:t>:2013dc</w:t>
        </w:r>
        <w:proofErr w:type="gramEnd"/>
        <w:r>
          <w:t xml:space="preserve">}. </w:t>
        </w:r>
      </w:ins>
    </w:p>
    <w:p w14:paraId="1BF258B9" w14:textId="77777777" w:rsidR="00F24045" w:rsidRDefault="00F24045" w:rsidP="00F24045">
      <w:pPr>
        <w:pStyle w:val="normal0"/>
        <w:contextualSpacing w:val="0"/>
        <w:rPr>
          <w:ins w:id="40" w:author="Tim Hallett" w:date="2015-01-07T12:07:00Z"/>
        </w:rPr>
      </w:pPr>
    </w:p>
    <w:p w14:paraId="3B426FC6" w14:textId="77777777" w:rsidR="00F24045" w:rsidRDefault="00F24045" w:rsidP="00F24045">
      <w:pPr>
        <w:pStyle w:val="normal0"/>
        <w:ind w:firstLine="720"/>
        <w:contextualSpacing w:val="0"/>
        <w:rPr>
          <w:ins w:id="41" w:author="Tim Hallett" w:date="2015-01-07T12:11:00Z"/>
        </w:rPr>
      </w:pPr>
      <w:ins w:id="42" w:author="Tim Hallett" w:date="2015-01-07T12:07:00Z">
        <w:r>
          <w:t xml:space="preserve">Using data from the Port Victoria catchment area, </w:t>
        </w:r>
      </w:ins>
      <w:ins w:id="43" w:author="Tim Hallett" w:date="2015-01-07T12:15:00Z">
        <w:r w:rsidR="00361DF5">
          <w:t>we</w:t>
        </w:r>
      </w:ins>
      <w:ins w:id="44" w:author="Tim Hallett" w:date="2015-01-07T12:07:00Z">
        <w:r>
          <w:t xml:space="preserve"> calculated the losses occurring at each stage of HIV care from 2007 to June 2014, and together with the average delay between each event we were able to extract parameter values that were directly inputted into the model, together with calibration points such as the distribution of CD4 counts at ART initiation. </w:t>
        </w:r>
      </w:ins>
      <w:ins w:id="45" w:author="Tim Hallett" w:date="2015-01-07T12:15:00Z">
        <w:r w:rsidR="00361DF5">
          <w:t>The model was calibrated to these estimates.</w:t>
        </w:r>
      </w:ins>
    </w:p>
    <w:p w14:paraId="7EC6CC1A" w14:textId="77777777" w:rsidR="00D31246" w:rsidRDefault="00D31246" w:rsidP="00F24045">
      <w:pPr>
        <w:pStyle w:val="normal0"/>
        <w:ind w:firstLine="720"/>
        <w:contextualSpacing w:val="0"/>
        <w:rPr>
          <w:ins w:id="46" w:author="Tim Hallett" w:date="2015-01-07T12:07:00Z"/>
        </w:rPr>
      </w:pPr>
    </w:p>
    <w:p w14:paraId="231AC710" w14:textId="11764635" w:rsidR="00C07325" w:rsidRDefault="00D31246" w:rsidP="00084F40">
      <w:pPr>
        <w:pStyle w:val="normal0"/>
        <w:ind w:firstLine="720"/>
        <w:contextualSpacing w:val="0"/>
      </w:pPr>
      <w:ins w:id="47" w:author="Tim Hallett" w:date="2015-01-07T12:11:00Z">
        <w:r>
          <w:t xml:space="preserve">To assess the current state of this ART-programme in western Kenya, we estimated the total number of DALYs and cost of care that accrue between 2010 and 2030. This was conducted in the absence of HBCT, so the only means of entering care was through VCT or PICT. HBCT was removed as home-based counselling and testing is not currently found in most ART-programmes in sub-Saharan Africa, therefore providing a </w:t>
        </w:r>
      </w:ins>
      <w:r w:rsidR="00822C85">
        <w:t xml:space="preserve">baseline sccenario that is </w:t>
      </w:r>
      <w:ins w:id="48" w:author="Tim Hallett" w:date="2015-01-07T12:11:00Z">
        <w:r>
          <w:t xml:space="preserve">more representative </w:t>
        </w:r>
      </w:ins>
      <w:r w:rsidR="00822C85">
        <w:t>of HIV care programmes in sub-Saharan Africa.</w:t>
      </w:r>
    </w:p>
    <w:p w14:paraId="55537466" w14:textId="3CBC1075" w:rsidR="00D31246" w:rsidRDefault="00D31246" w:rsidP="00D31246">
      <w:pPr>
        <w:pStyle w:val="Heading2"/>
        <w:contextualSpacing w:val="0"/>
        <w:rPr>
          <w:ins w:id="49" w:author="Tim Hallett" w:date="2015-01-07T12:11:00Z"/>
        </w:rPr>
      </w:pPr>
      <w:bookmarkStart w:id="50" w:name="h.wvtuqq7mpsy1" w:colFirst="0" w:colLast="0"/>
      <w:bookmarkEnd w:id="50"/>
      <w:ins w:id="51" w:author="Tim Hallett" w:date="2015-01-07T12:11:00Z">
        <w:r>
          <w:t>Intervention</w:t>
        </w:r>
      </w:ins>
      <w:r w:rsidR="00757637">
        <w:t>s</w:t>
      </w:r>
    </w:p>
    <w:p w14:paraId="7DA540BF" w14:textId="77777777" w:rsidR="00D31246" w:rsidRDefault="00D31246" w:rsidP="00D31246">
      <w:pPr>
        <w:pStyle w:val="normal0"/>
        <w:contextualSpacing w:val="0"/>
        <w:rPr>
          <w:ins w:id="52" w:author="Tim Hallett" w:date="2015-01-07T12:11:00Z"/>
        </w:rPr>
      </w:pPr>
      <w:ins w:id="53" w:author="Tim Hallett" w:date="2015-01-07T12:11:00Z">
        <w:r>
          <w:tab/>
          <w:t>To further understand where care in western Kenya is suboptimal, we designed 12 interventions targeting various points throughout HIV-care. Each intervention is summarised in table 1 and detailed in full in the appendix. Where possible, each intervention has two scenarios: a “maximum impact” scenario illustrating the best possible impact of the intervention and a “realistic impact” scenario, which aims to demonstrate the impact of a more obtainable intervention. Interventions were implemented in the model from 2010 onwards and their impact on DALYs averted, costs accrued and the care experience of individuals dying from HIV-related deaths quantified.</w:t>
        </w:r>
      </w:ins>
    </w:p>
    <w:p w14:paraId="1EE477F2" w14:textId="55990099" w:rsidR="00C07325" w:rsidRDefault="0004446E" w:rsidP="00874A1F">
      <w:pPr>
        <w:pStyle w:val="normal0"/>
        <w:contextualSpacing w:val="0"/>
      </w:pPr>
      <w:r>
        <w:tab/>
      </w:r>
    </w:p>
    <w:p w14:paraId="3DDA457F" w14:textId="3A5A71CF" w:rsidR="00C07325" w:rsidRDefault="0004446E">
      <w:pPr>
        <w:pStyle w:val="Heading2"/>
        <w:contextualSpacing w:val="0"/>
      </w:pPr>
      <w:bookmarkStart w:id="54" w:name="h.zedl01pfmy8z" w:colFirst="0" w:colLast="0"/>
      <w:bookmarkEnd w:id="54"/>
      <w:r>
        <w:t xml:space="preserve">Cost </w:t>
      </w:r>
      <w:ins w:id="55" w:author="Tim Hallett" w:date="2015-01-07T12:08:00Z">
        <w:r w:rsidR="00F24045">
          <w:t>Estimates</w:t>
        </w:r>
      </w:ins>
    </w:p>
    <w:p w14:paraId="79A8F705" w14:textId="66B13E0C" w:rsidR="00C07325" w:rsidRDefault="0004446E">
      <w:pPr>
        <w:pStyle w:val="normal0"/>
        <w:contextualSpacing w:val="0"/>
        <w:rPr>
          <w:ins w:id="56" w:author="Tim Hallett" w:date="2015-01-07T12:45:00Z"/>
        </w:rPr>
      </w:pPr>
      <w:r>
        <w:tab/>
        <w:t xml:space="preserve">The cost of the individual components of care was included in the model. The majority of costs, including the cost of ART care, pre-ART clinic visits and CD4 lab-based tests, were derived from </w:t>
      </w:r>
      <w:r w:rsidR="00E30A03">
        <w:t xml:space="preserve">the CHAI MATCH Study, </w:t>
      </w:r>
      <w:r>
        <w:t>a multi-country analysis of 161 treatment facilities across five countries in sub-Saharan Africa</w:t>
      </w:r>
      <w:r w:rsidR="00A414EC">
        <w:fldChar w:fldCharType="begin"/>
      </w:r>
      <w:r w:rsidR="00EE6BE4">
        <w:instrText xml:space="preserve"> ADDIN PAPERS2_CITATIONS &lt;citation&gt;&lt;uuid&gt;F370479C-16E6-4691-95D6-73B430D9A815&lt;/uuid&gt;&lt;priority&gt;34&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A414EC">
        <w:fldChar w:fldCharType="separate"/>
      </w:r>
      <w:r w:rsidR="00A414EC">
        <w:rPr>
          <w:lang w:val="en-US"/>
        </w:rPr>
        <w:t>{Tagar:GTMxY-pi}</w:t>
      </w:r>
      <w:r w:rsidR="00A414EC">
        <w:fldChar w:fldCharType="end"/>
      </w:r>
      <w:r>
        <w:t>. The remaining costs were sourced from the literature. All costs were adjusted for inflation and location by using the gross domestic product deflator from the International Monetary Fund. Including the cost of the individual components of care in the model allows us to understand how costs accrue</w:t>
      </w:r>
      <w:r w:rsidR="005D0911">
        <w:t xml:space="preserve"> and compare</w:t>
      </w:r>
      <w:r>
        <w:t xml:space="preserve"> in an ART-programme. Additionally, when interventions are applied, we can see the financial implications of improving care. Further details of the breakdown of cost in the model can be found in the appendix.</w:t>
      </w:r>
    </w:p>
    <w:p w14:paraId="62196B82" w14:textId="77777777" w:rsidR="000743C3" w:rsidRDefault="000743C3">
      <w:pPr>
        <w:pStyle w:val="normal0"/>
        <w:contextualSpacing w:val="0"/>
      </w:pPr>
      <w:ins w:id="57" w:author="Tim Hallett" w:date="2015-01-07T12:45:00Z">
        <w:r>
          <w:t xml:space="preserve">Discounting? Perspective? </w:t>
        </w:r>
      </w:ins>
    </w:p>
    <w:p w14:paraId="043E3B43" w14:textId="77777777" w:rsidR="00C07325" w:rsidRDefault="0004446E">
      <w:pPr>
        <w:pStyle w:val="Heading2"/>
        <w:contextualSpacing w:val="0"/>
      </w:pPr>
      <w:bookmarkStart w:id="58" w:name="h.rl97lz7j3hfn" w:colFirst="0" w:colLast="0"/>
      <w:bookmarkEnd w:id="58"/>
      <w:r>
        <w:t>Output Metrics</w:t>
      </w:r>
    </w:p>
    <w:p w14:paraId="1A0B8B96" w14:textId="7E920827" w:rsidR="001121E5" w:rsidRDefault="0004446E">
      <w:pPr>
        <w:pStyle w:val="normal0"/>
        <w:contextualSpacing w:val="0"/>
      </w:pPr>
      <w:r>
        <w:tab/>
        <w:t>The output metrics from the model were DALYs averted and cost accrued between 2010 and 2030. We weighted DALYs according to current HIV-positive health state and ART status</w:t>
      </w:r>
      <w:r w:rsidR="00056AEA">
        <w:t xml:space="preserve"> using weights from the Global Burden of Disease Study</w:t>
      </w:r>
      <w:r w:rsidR="00EF537F">
        <w:t>,</w:t>
      </w:r>
      <w:r w:rsidR="00056AEA">
        <w:t xml:space="preserve"> 2010{Salomon</w:t>
      </w:r>
      <w:proofErr w:type="gramStart"/>
      <w:r w:rsidR="00056AEA">
        <w:t>:2012ib</w:t>
      </w:r>
      <w:proofErr w:type="gramEnd"/>
      <w:r w:rsidR="00056AEA">
        <w:t>}</w:t>
      </w:r>
      <w:r>
        <w:t>. We also looked at the care experience of individuals who died from HIV-related deaths between 2010 and 2030.</w:t>
      </w:r>
      <w:bookmarkStart w:id="59" w:name="h.q8tpsglr34se" w:colFirst="0" w:colLast="0"/>
      <w:bookmarkStart w:id="60" w:name="h.7plpjkukklh8" w:colFirst="0" w:colLast="0"/>
      <w:bookmarkEnd w:id="59"/>
      <w:bookmarkEnd w:id="60"/>
    </w:p>
    <w:p w14:paraId="08B5B4F8" w14:textId="77777777" w:rsidR="0095084A" w:rsidRDefault="0095084A">
      <w:pPr>
        <w:pStyle w:val="normal0"/>
        <w:contextualSpacing w:val="0"/>
      </w:pPr>
    </w:p>
    <w:p w14:paraId="2A16ECCF" w14:textId="77777777" w:rsidR="00260E0F" w:rsidRDefault="00260E0F">
      <w:pPr>
        <w:pStyle w:val="normal0"/>
        <w:contextualSpacing w:val="0"/>
        <w:sectPr w:rsidR="00260E0F">
          <w:footerReference w:type="default" r:id="rId11"/>
          <w:pgSz w:w="11906" w:h="16838"/>
          <w:pgMar w:top="1440" w:right="1440" w:bottom="1440" w:left="1440" w:header="720" w:footer="720" w:gutter="0"/>
          <w:cols w:space="720"/>
        </w:sectPr>
      </w:pPr>
    </w:p>
    <w:p w14:paraId="19E2D82A" w14:textId="77777777" w:rsidR="0095084A" w:rsidRDefault="00E6692B">
      <w:pPr>
        <w:pStyle w:val="normal0"/>
        <w:contextualSpacing w:val="0"/>
      </w:pPr>
      <w:r>
        <w:rPr>
          <w:rStyle w:val="CommentReference"/>
        </w:rPr>
        <w:commentReference w:id="61"/>
      </w:r>
      <w:r w:rsidR="00B10991">
        <w:rPr>
          <w:rStyle w:val="CommentReference"/>
        </w:rPr>
        <w:commentReference w:id="62"/>
      </w:r>
    </w:p>
    <w:tbl>
      <w:tblPr>
        <w:tblW w:w="14884" w:type="dxa"/>
        <w:tblInd w:w="-10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2"/>
        <w:gridCol w:w="1134"/>
        <w:gridCol w:w="1418"/>
        <w:gridCol w:w="3118"/>
        <w:gridCol w:w="3544"/>
        <w:gridCol w:w="2268"/>
      </w:tblGrid>
      <w:tr w:rsidR="00260E0F" w14:paraId="392E95D4" w14:textId="77777777" w:rsidTr="00021165">
        <w:tc>
          <w:tcPr>
            <w:tcW w:w="3402" w:type="dxa"/>
            <w:tcBorders>
              <w:bottom w:val="single" w:sz="8" w:space="0" w:color="000000"/>
            </w:tcBorders>
            <w:shd w:val="clear" w:color="auto" w:fill="B3B3B3"/>
            <w:tcMar>
              <w:top w:w="100" w:type="dxa"/>
              <w:left w:w="100" w:type="dxa"/>
              <w:bottom w:w="100" w:type="dxa"/>
              <w:right w:w="100" w:type="dxa"/>
            </w:tcMar>
          </w:tcPr>
          <w:p w14:paraId="7F7CA886" w14:textId="77777777" w:rsidR="00260E0F" w:rsidRPr="008D305E" w:rsidRDefault="00260E0F" w:rsidP="00B119AB">
            <w:pPr>
              <w:pStyle w:val="normal0"/>
              <w:spacing w:line="240" w:lineRule="auto"/>
              <w:contextualSpacing w:val="0"/>
              <w:jc w:val="center"/>
              <w:rPr>
                <w:color w:val="auto"/>
                <w:sz w:val="16"/>
                <w:szCs w:val="16"/>
              </w:rPr>
            </w:pPr>
            <w:bookmarkStart w:id="63" w:name="h.dos6ozntvgnl" w:colFirst="0" w:colLast="0"/>
            <w:bookmarkEnd w:id="63"/>
            <w:r>
              <w:rPr>
                <w:b/>
                <w:color w:val="auto"/>
                <w:sz w:val="16"/>
                <w:szCs w:val="16"/>
              </w:rPr>
              <w:t>Aspect of care to be addressed</w:t>
            </w:r>
          </w:p>
        </w:tc>
        <w:tc>
          <w:tcPr>
            <w:tcW w:w="1134" w:type="dxa"/>
            <w:tcBorders>
              <w:bottom w:val="single" w:sz="8" w:space="0" w:color="000000"/>
            </w:tcBorders>
            <w:shd w:val="clear" w:color="auto" w:fill="B3B3B3"/>
          </w:tcPr>
          <w:p w14:paraId="6C5A1D7B"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Intervention type</w:t>
            </w:r>
          </w:p>
        </w:tc>
        <w:tc>
          <w:tcPr>
            <w:tcW w:w="1418" w:type="dxa"/>
            <w:shd w:val="clear" w:color="auto" w:fill="B3B3B3"/>
            <w:tcMar>
              <w:top w:w="100" w:type="dxa"/>
              <w:left w:w="100" w:type="dxa"/>
              <w:bottom w:w="100" w:type="dxa"/>
              <w:right w:w="100" w:type="dxa"/>
            </w:tcMar>
          </w:tcPr>
          <w:p w14:paraId="5829DAD0"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Intervention</w:t>
            </w:r>
          </w:p>
        </w:tc>
        <w:tc>
          <w:tcPr>
            <w:tcW w:w="3118" w:type="dxa"/>
            <w:tcBorders>
              <w:bottom w:val="single" w:sz="8" w:space="0" w:color="000000"/>
            </w:tcBorders>
            <w:shd w:val="clear" w:color="auto" w:fill="B3B3B3"/>
            <w:tcMar>
              <w:top w:w="100" w:type="dxa"/>
              <w:left w:w="100" w:type="dxa"/>
              <w:bottom w:w="100" w:type="dxa"/>
              <w:right w:w="100" w:type="dxa"/>
            </w:tcMar>
          </w:tcPr>
          <w:p w14:paraId="58BC4364"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Maximum Impact</w:t>
            </w:r>
          </w:p>
        </w:tc>
        <w:tc>
          <w:tcPr>
            <w:tcW w:w="3544" w:type="dxa"/>
            <w:tcBorders>
              <w:bottom w:val="single" w:sz="8" w:space="0" w:color="000000"/>
            </w:tcBorders>
            <w:shd w:val="clear" w:color="auto" w:fill="B3B3B3"/>
            <w:tcMar>
              <w:top w:w="100" w:type="dxa"/>
              <w:left w:w="100" w:type="dxa"/>
              <w:bottom w:w="100" w:type="dxa"/>
              <w:right w:w="100" w:type="dxa"/>
            </w:tcMar>
          </w:tcPr>
          <w:p w14:paraId="49722766"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Realistic Impact</w:t>
            </w:r>
          </w:p>
        </w:tc>
        <w:tc>
          <w:tcPr>
            <w:tcW w:w="2268" w:type="dxa"/>
            <w:tcBorders>
              <w:bottom w:val="single" w:sz="8" w:space="0" w:color="000000"/>
            </w:tcBorders>
            <w:shd w:val="clear" w:color="auto" w:fill="B3B3B3"/>
            <w:tcMar>
              <w:top w:w="100" w:type="dxa"/>
              <w:left w:w="100" w:type="dxa"/>
              <w:bottom w:w="100" w:type="dxa"/>
              <w:right w:w="100" w:type="dxa"/>
            </w:tcMar>
          </w:tcPr>
          <w:p w14:paraId="3B5E4640"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 xml:space="preserve">Cost </w:t>
            </w:r>
          </w:p>
          <w:p w14:paraId="2AB9E90E"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(2013 USD)</w:t>
            </w:r>
          </w:p>
        </w:tc>
      </w:tr>
      <w:tr w:rsidR="00260E0F" w14:paraId="216DE881" w14:textId="77777777" w:rsidTr="00021165">
        <w:trPr>
          <w:trHeight w:val="600"/>
        </w:trPr>
        <w:tc>
          <w:tcPr>
            <w:tcW w:w="3402" w:type="dxa"/>
            <w:vMerge w:val="restart"/>
            <w:shd w:val="clear" w:color="auto" w:fill="auto"/>
            <w:tcMar>
              <w:top w:w="100" w:type="dxa"/>
              <w:left w:w="100" w:type="dxa"/>
              <w:bottom w:w="100" w:type="dxa"/>
              <w:right w:w="100" w:type="dxa"/>
            </w:tcMar>
          </w:tcPr>
          <w:p w14:paraId="4B36B464" w14:textId="77777777" w:rsidR="00260E0F" w:rsidRPr="008D305E" w:rsidRDefault="00260E0F" w:rsidP="00B119AB">
            <w:pPr>
              <w:pStyle w:val="normal0"/>
              <w:spacing w:line="240" w:lineRule="auto"/>
              <w:contextualSpacing w:val="0"/>
              <w:jc w:val="left"/>
              <w:rPr>
                <w:sz w:val="16"/>
                <w:szCs w:val="16"/>
              </w:rPr>
            </w:pPr>
            <w:r>
              <w:rPr>
                <w:sz w:val="16"/>
                <w:szCs w:val="16"/>
              </w:rPr>
              <w:t>Individuals are unaware of their HIV status. At baseline, the mean time for an individual to test through VCT is 7.2 years. Additionally individuals may test through PICT, but the time to test varies depending on health care experience and symptoms. Asymptomatic and no previous care experience = 15.6 years. Asymptomatic and diagnosed = 11 years. Asymptomatic and aware of CD4 count = 5 years. Symptomatic = 1.5 years.</w:t>
            </w:r>
          </w:p>
        </w:tc>
        <w:tc>
          <w:tcPr>
            <w:tcW w:w="1134" w:type="dxa"/>
            <w:vMerge w:val="restart"/>
            <w:shd w:val="clear" w:color="auto" w:fill="auto"/>
          </w:tcPr>
          <w:p w14:paraId="0CB33A05" w14:textId="77777777" w:rsidR="00260E0F" w:rsidRPr="008D305E" w:rsidRDefault="00260E0F" w:rsidP="00B119AB">
            <w:pPr>
              <w:pStyle w:val="normal0"/>
              <w:spacing w:line="240" w:lineRule="auto"/>
              <w:contextualSpacing w:val="0"/>
              <w:jc w:val="left"/>
              <w:rPr>
                <w:sz w:val="16"/>
                <w:szCs w:val="16"/>
              </w:rPr>
            </w:pPr>
            <w:r w:rsidRPr="008D305E">
              <w:rPr>
                <w:i/>
                <w:sz w:val="16"/>
                <w:szCs w:val="16"/>
              </w:rPr>
              <w:t>Testing</w:t>
            </w:r>
          </w:p>
        </w:tc>
        <w:tc>
          <w:tcPr>
            <w:tcW w:w="1418" w:type="dxa"/>
            <w:shd w:val="clear" w:color="auto" w:fill="CC4125"/>
            <w:tcMar>
              <w:top w:w="100" w:type="dxa"/>
              <w:left w:w="100" w:type="dxa"/>
              <w:bottom w:w="100" w:type="dxa"/>
              <w:right w:w="100" w:type="dxa"/>
            </w:tcMar>
          </w:tcPr>
          <w:p w14:paraId="52C5958D"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HBCT</w:t>
            </w:r>
          </w:p>
        </w:tc>
        <w:tc>
          <w:tcPr>
            <w:tcW w:w="3118" w:type="dxa"/>
            <w:shd w:val="clear" w:color="auto" w:fill="auto"/>
            <w:tcMar>
              <w:top w:w="100" w:type="dxa"/>
              <w:left w:w="100" w:type="dxa"/>
              <w:bottom w:w="100" w:type="dxa"/>
              <w:right w:w="100" w:type="dxa"/>
            </w:tcMar>
          </w:tcPr>
          <w:p w14:paraId="010723DC" w14:textId="77777777" w:rsidR="00260E0F" w:rsidRPr="008D305E" w:rsidRDefault="00260E0F" w:rsidP="00B119AB">
            <w:pPr>
              <w:pStyle w:val="normal0"/>
              <w:spacing w:line="240" w:lineRule="auto"/>
              <w:contextualSpacing w:val="0"/>
              <w:jc w:val="left"/>
              <w:rPr>
                <w:sz w:val="16"/>
                <w:szCs w:val="16"/>
              </w:rPr>
            </w:pPr>
            <w:r w:rsidRPr="008D305E">
              <w:rPr>
                <w:sz w:val="16"/>
                <w:szCs w:val="16"/>
              </w:rPr>
              <w:t>Every four years, 90% coverage of population. 100% linked to care.</w:t>
            </w:r>
          </w:p>
        </w:tc>
        <w:tc>
          <w:tcPr>
            <w:tcW w:w="3544" w:type="dxa"/>
            <w:shd w:val="clear" w:color="auto" w:fill="auto"/>
            <w:tcMar>
              <w:top w:w="100" w:type="dxa"/>
              <w:left w:w="100" w:type="dxa"/>
              <w:bottom w:w="100" w:type="dxa"/>
              <w:right w:w="100" w:type="dxa"/>
            </w:tcMar>
          </w:tcPr>
          <w:p w14:paraId="09F7560A" w14:textId="77777777" w:rsidR="00260E0F" w:rsidRPr="008D305E" w:rsidRDefault="00260E0F" w:rsidP="00B119AB">
            <w:pPr>
              <w:pStyle w:val="normal0"/>
              <w:spacing w:line="240" w:lineRule="auto"/>
              <w:contextualSpacing w:val="0"/>
              <w:jc w:val="left"/>
              <w:rPr>
                <w:sz w:val="16"/>
                <w:szCs w:val="16"/>
              </w:rPr>
            </w:pPr>
            <w:r w:rsidRPr="008D305E">
              <w:rPr>
                <w:sz w:val="16"/>
                <w:szCs w:val="16"/>
              </w:rPr>
              <w:t xml:space="preserve">Every four years, 90% coverage. 5.4% linked if </w:t>
            </w:r>
            <w:r>
              <w:rPr>
                <w:sz w:val="16"/>
                <w:szCs w:val="16"/>
              </w:rPr>
              <w:t xml:space="preserve">had not previously been </w:t>
            </w:r>
            <w:r w:rsidRPr="008D305E">
              <w:rPr>
                <w:sz w:val="16"/>
                <w:szCs w:val="16"/>
              </w:rPr>
              <w:t>diagnosed, else 25%.</w:t>
            </w:r>
          </w:p>
        </w:tc>
        <w:tc>
          <w:tcPr>
            <w:tcW w:w="2268" w:type="dxa"/>
            <w:shd w:val="clear" w:color="auto" w:fill="auto"/>
            <w:tcMar>
              <w:top w:w="100" w:type="dxa"/>
              <w:left w:w="100" w:type="dxa"/>
              <w:bottom w:w="100" w:type="dxa"/>
              <w:right w:w="100" w:type="dxa"/>
            </w:tcMar>
          </w:tcPr>
          <w:p w14:paraId="70AC6A10" w14:textId="237FE1B7" w:rsidR="00260E0F" w:rsidRPr="00EE6BE4" w:rsidRDefault="00260E0F" w:rsidP="00B119AB">
            <w:pPr>
              <w:pStyle w:val="normal0"/>
              <w:spacing w:line="240" w:lineRule="auto"/>
              <w:contextualSpacing w:val="0"/>
              <w:jc w:val="left"/>
              <w:rPr>
                <w:sz w:val="12"/>
                <w:szCs w:val="12"/>
              </w:rPr>
            </w:pPr>
            <w:r w:rsidRPr="00EE6BE4">
              <w:rPr>
                <w:sz w:val="12"/>
                <w:szCs w:val="12"/>
              </w:rPr>
              <w:t>$18 per HBCT person tested</w:t>
            </w:r>
            <w:r w:rsidR="00873E21" w:rsidRPr="00EE6BE4">
              <w:rPr>
                <w:sz w:val="12"/>
                <w:szCs w:val="12"/>
              </w:rPr>
              <w:t xml:space="preserve"> ($8 home-visit [</w:t>
            </w:r>
            <w:r w:rsidR="00873E21" w:rsidRPr="00EE6BE4">
              <w:rPr>
                <w:i/>
                <w:sz w:val="12"/>
                <w:szCs w:val="12"/>
              </w:rPr>
              <w:t>Barnabas unpublished</w:t>
            </w:r>
            <w:r w:rsidR="00873E21" w:rsidRPr="00EE6BE4">
              <w:rPr>
                <w:sz w:val="12"/>
                <w:szCs w:val="12"/>
              </w:rPr>
              <w:t>] + $10 rapid HIV-test</w:t>
            </w:r>
            <w:r w:rsidR="00873E21" w:rsidRPr="00EE6BE4">
              <w:rPr>
                <w:sz w:val="12"/>
                <w:szCs w:val="12"/>
              </w:rPr>
              <w:fldChar w:fldCharType="begin"/>
            </w:r>
            <w:r w:rsidR="00EE6BE4">
              <w:rPr>
                <w:sz w:val="12"/>
                <w:szCs w:val="12"/>
              </w:rPr>
              <w:instrText xml:space="preserve"> ADDIN PAPERS2_CITATIONS &lt;citation&gt;&lt;uuid&gt;482BDA9B-AAA8-4D64-9C78-581AF020F885&lt;/uuid&gt;&lt;priority&gt;36&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00873E21" w:rsidRPr="00EE6BE4">
              <w:rPr>
                <w:sz w:val="12"/>
                <w:szCs w:val="12"/>
              </w:rPr>
              <w:fldChar w:fldCharType="separate"/>
            </w:r>
            <w:r w:rsidR="00873E21" w:rsidRPr="00EE6BE4">
              <w:rPr>
                <w:sz w:val="12"/>
                <w:szCs w:val="12"/>
                <w:lang w:val="en-US"/>
              </w:rPr>
              <w:t>{Wright:2004jd}</w:t>
            </w:r>
            <w:r w:rsidR="00873E21" w:rsidRPr="00EE6BE4">
              <w:rPr>
                <w:sz w:val="12"/>
                <w:szCs w:val="12"/>
              </w:rPr>
              <w:fldChar w:fldCharType="end"/>
            </w:r>
            <w:r w:rsidR="00873E21" w:rsidRPr="00EE6BE4">
              <w:rPr>
                <w:sz w:val="12"/>
                <w:szCs w:val="12"/>
              </w:rPr>
              <w:t>).</w:t>
            </w:r>
          </w:p>
        </w:tc>
      </w:tr>
      <w:tr w:rsidR="00260E0F" w14:paraId="0E0095AF" w14:textId="77777777" w:rsidTr="00021165">
        <w:tc>
          <w:tcPr>
            <w:tcW w:w="3402" w:type="dxa"/>
            <w:vMerge/>
            <w:shd w:val="clear" w:color="auto" w:fill="auto"/>
            <w:tcMar>
              <w:top w:w="100" w:type="dxa"/>
              <w:left w:w="100" w:type="dxa"/>
              <w:bottom w:w="100" w:type="dxa"/>
              <w:right w:w="100" w:type="dxa"/>
            </w:tcMar>
          </w:tcPr>
          <w:p w14:paraId="107D6253" w14:textId="77777777" w:rsidR="00260E0F" w:rsidRPr="008D305E" w:rsidRDefault="00260E0F" w:rsidP="00B119AB">
            <w:pPr>
              <w:pStyle w:val="normal0"/>
              <w:spacing w:line="240" w:lineRule="auto"/>
              <w:contextualSpacing w:val="0"/>
              <w:jc w:val="left"/>
              <w:rPr>
                <w:sz w:val="16"/>
                <w:szCs w:val="16"/>
              </w:rPr>
            </w:pPr>
          </w:p>
        </w:tc>
        <w:tc>
          <w:tcPr>
            <w:tcW w:w="1134" w:type="dxa"/>
            <w:vMerge/>
            <w:shd w:val="clear" w:color="auto" w:fill="auto"/>
          </w:tcPr>
          <w:p w14:paraId="3531CC3D" w14:textId="77777777" w:rsidR="00260E0F" w:rsidRPr="008D305E" w:rsidRDefault="00260E0F" w:rsidP="00B119AB">
            <w:pPr>
              <w:pStyle w:val="normal0"/>
              <w:spacing w:line="240" w:lineRule="auto"/>
              <w:contextualSpacing w:val="0"/>
              <w:jc w:val="left"/>
              <w:rPr>
                <w:sz w:val="16"/>
                <w:szCs w:val="16"/>
              </w:rPr>
            </w:pPr>
          </w:p>
        </w:tc>
        <w:tc>
          <w:tcPr>
            <w:tcW w:w="1418" w:type="dxa"/>
            <w:shd w:val="clear" w:color="auto" w:fill="E06666"/>
            <w:tcMar>
              <w:top w:w="100" w:type="dxa"/>
              <w:left w:w="100" w:type="dxa"/>
              <w:bottom w:w="100" w:type="dxa"/>
              <w:right w:w="100" w:type="dxa"/>
            </w:tcMar>
          </w:tcPr>
          <w:p w14:paraId="527521F1"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Enhanced VCT</w:t>
            </w:r>
          </w:p>
        </w:tc>
        <w:tc>
          <w:tcPr>
            <w:tcW w:w="3118" w:type="dxa"/>
            <w:shd w:val="clear" w:color="auto" w:fill="auto"/>
            <w:tcMar>
              <w:top w:w="100" w:type="dxa"/>
              <w:left w:w="100" w:type="dxa"/>
              <w:bottom w:w="100" w:type="dxa"/>
              <w:right w:w="100" w:type="dxa"/>
            </w:tcMar>
          </w:tcPr>
          <w:p w14:paraId="72A3F5F6"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rate of HIV testing is twice that of baseline.</w:t>
            </w:r>
          </w:p>
        </w:tc>
        <w:tc>
          <w:tcPr>
            <w:tcW w:w="3544" w:type="dxa"/>
            <w:shd w:val="clear" w:color="auto" w:fill="auto"/>
            <w:tcMar>
              <w:top w:w="100" w:type="dxa"/>
              <w:left w:w="100" w:type="dxa"/>
              <w:bottom w:w="100" w:type="dxa"/>
              <w:right w:w="100" w:type="dxa"/>
            </w:tcMar>
          </w:tcPr>
          <w:p w14:paraId="171FCF49"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rate of HIV testing is 125% that of baseline.</w:t>
            </w:r>
          </w:p>
        </w:tc>
        <w:tc>
          <w:tcPr>
            <w:tcW w:w="2268" w:type="dxa"/>
            <w:shd w:val="clear" w:color="auto" w:fill="auto"/>
            <w:tcMar>
              <w:top w:w="100" w:type="dxa"/>
              <w:left w:w="100" w:type="dxa"/>
              <w:bottom w:w="100" w:type="dxa"/>
              <w:right w:w="100" w:type="dxa"/>
            </w:tcMar>
          </w:tcPr>
          <w:p w14:paraId="3A5FF32B" w14:textId="6BA66FB4" w:rsidR="00260E0F" w:rsidRPr="00EE6BE4" w:rsidRDefault="00873E21" w:rsidP="00873E21">
            <w:pPr>
              <w:pStyle w:val="normal0"/>
              <w:spacing w:line="240" w:lineRule="auto"/>
              <w:contextualSpacing w:val="0"/>
              <w:jc w:val="left"/>
              <w:rPr>
                <w:sz w:val="12"/>
                <w:szCs w:val="12"/>
              </w:rPr>
            </w:pPr>
            <w:r w:rsidRPr="00EE6BE4">
              <w:rPr>
                <w:sz w:val="12"/>
                <w:szCs w:val="12"/>
              </w:rPr>
              <w:t>$50 per person tested (</w:t>
            </w:r>
            <w:r w:rsidR="00EE6BE4" w:rsidRPr="00EE6BE4">
              <w:rPr>
                <w:sz w:val="12"/>
                <w:szCs w:val="12"/>
              </w:rPr>
              <w:t>$28 clinic visit</w:t>
            </w:r>
            <w:r w:rsidR="00EE6BE4">
              <w:rPr>
                <w:sz w:val="12"/>
                <w:szCs w:val="12"/>
              </w:rPr>
              <w:fldChar w:fldCharType="begin"/>
            </w:r>
            <w:r w:rsidR="00EE6BE4">
              <w:rPr>
                <w:sz w:val="12"/>
                <w:szCs w:val="12"/>
              </w:rPr>
              <w:instrText xml:space="preserve"> ADDIN PAPERS2_CITATIONS &lt;citation&gt;&lt;uuid&gt;A18F6C2A-2F50-46CB-A1D1-6B747401C194&lt;/uuid&gt;&lt;priority&gt;0&lt;/priority&gt;&lt;publications&gt;&lt;publication&gt;&lt;type&gt;400&lt;/type&gt;&lt;publication_date&gt;99201200001200000000200000&lt;/publication_date&gt;&lt;title&gt;Multi-Country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EE6BE4">
              <w:rPr>
                <w:sz w:val="12"/>
                <w:szCs w:val="12"/>
              </w:rPr>
              <w:fldChar w:fldCharType="separate"/>
            </w:r>
            <w:r w:rsidR="00EE6BE4">
              <w:rPr>
                <w:sz w:val="12"/>
                <w:szCs w:val="12"/>
                <w:lang w:val="en-US"/>
              </w:rPr>
              <w:t>{Tagar:GTMxY-pi}</w:t>
            </w:r>
            <w:r w:rsidR="00EE6BE4">
              <w:rPr>
                <w:sz w:val="12"/>
                <w:szCs w:val="12"/>
              </w:rPr>
              <w:fldChar w:fldCharType="end"/>
            </w:r>
            <w:r w:rsidR="00EE6BE4" w:rsidRPr="00EE6BE4">
              <w:rPr>
                <w:sz w:val="12"/>
                <w:szCs w:val="12"/>
              </w:rPr>
              <w:t xml:space="preserve"> + $10 rapid HIV-test </w:t>
            </w:r>
            <w:r w:rsidR="00EE6BE4" w:rsidRPr="00EE6BE4">
              <w:rPr>
                <w:sz w:val="12"/>
                <w:szCs w:val="12"/>
              </w:rPr>
              <w:fldChar w:fldCharType="begin"/>
            </w:r>
            <w:r w:rsidR="00EE6BE4">
              <w:rPr>
                <w:sz w:val="12"/>
                <w:szCs w:val="12"/>
              </w:rPr>
              <w:instrText xml:space="preserve"> ADDIN PAPERS2_CITATIONS &lt;citation&gt;&lt;uuid&gt;5B05BEDD-FD91-463C-8645-79648753AA5E&lt;/uuid&gt;&lt;priority&gt;0&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00EE6BE4" w:rsidRPr="00EE6BE4">
              <w:rPr>
                <w:sz w:val="12"/>
                <w:szCs w:val="12"/>
              </w:rPr>
              <w:fldChar w:fldCharType="separate"/>
            </w:r>
            <w:r w:rsidR="00EE6BE4" w:rsidRPr="00EE6BE4">
              <w:rPr>
                <w:sz w:val="12"/>
                <w:szCs w:val="12"/>
                <w:lang w:val="en-US"/>
              </w:rPr>
              <w:t>{Wright:2004jd}</w:t>
            </w:r>
            <w:r w:rsidR="00EE6BE4" w:rsidRPr="00EE6BE4">
              <w:rPr>
                <w:sz w:val="12"/>
                <w:szCs w:val="12"/>
              </w:rPr>
              <w:fldChar w:fldCharType="end"/>
            </w:r>
            <w:r w:rsidR="00AA1724">
              <w:rPr>
                <w:sz w:val="12"/>
                <w:szCs w:val="12"/>
              </w:rPr>
              <w:t xml:space="preserve"> </w:t>
            </w:r>
            <w:r w:rsidR="00EE6BE4" w:rsidRPr="00EE6BE4">
              <w:rPr>
                <w:sz w:val="12"/>
                <w:szCs w:val="12"/>
              </w:rPr>
              <w:t>+ $12 CD4 lab test</w:t>
            </w:r>
            <w:r w:rsidR="00EE6BE4">
              <w:rPr>
                <w:sz w:val="12"/>
                <w:szCs w:val="12"/>
              </w:rPr>
              <w:fldChar w:fldCharType="begin"/>
            </w:r>
            <w:r w:rsidR="00EE6BE4">
              <w:rPr>
                <w:sz w:val="12"/>
                <w:szCs w:val="12"/>
              </w:rPr>
              <w:instrText xml:space="preserve"> ADDIN PAPERS2_CITATIONS &lt;citation&gt;&lt;uuid&gt;869D0BE8-50B7-4F49-9BAE-48647D0D2577&lt;/uuid&gt;&lt;priority&gt;0&lt;/priority&gt;&lt;publications&gt;&lt;publication&gt;&lt;type&gt;400&lt;/type&gt;&lt;publication_date&gt;99201200001200000000200000&lt;/publication_date&gt;&lt;title&gt;Multi-Country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EE6BE4">
              <w:rPr>
                <w:sz w:val="12"/>
                <w:szCs w:val="12"/>
              </w:rPr>
              <w:fldChar w:fldCharType="separate"/>
            </w:r>
            <w:r w:rsidR="00EE6BE4">
              <w:rPr>
                <w:sz w:val="12"/>
                <w:szCs w:val="12"/>
                <w:lang w:val="en-US"/>
              </w:rPr>
              <w:t>{Tagar:GTMxY-pi}</w:t>
            </w:r>
            <w:r w:rsidR="00EE6BE4">
              <w:rPr>
                <w:sz w:val="12"/>
                <w:szCs w:val="12"/>
              </w:rPr>
              <w:fldChar w:fldCharType="end"/>
            </w:r>
            <w:r w:rsidRPr="00EE6BE4">
              <w:rPr>
                <w:sz w:val="12"/>
                <w:szCs w:val="12"/>
              </w:rPr>
              <w:t>).</w:t>
            </w:r>
          </w:p>
        </w:tc>
      </w:tr>
      <w:tr w:rsidR="00260E0F" w14:paraId="69D0B251" w14:textId="77777777" w:rsidTr="00021165">
        <w:tc>
          <w:tcPr>
            <w:tcW w:w="3402" w:type="dxa"/>
            <w:vMerge/>
            <w:shd w:val="clear" w:color="auto" w:fill="auto"/>
            <w:tcMar>
              <w:top w:w="100" w:type="dxa"/>
              <w:left w:w="100" w:type="dxa"/>
              <w:bottom w:w="100" w:type="dxa"/>
              <w:right w:w="100" w:type="dxa"/>
            </w:tcMar>
          </w:tcPr>
          <w:p w14:paraId="477B24FA" w14:textId="77777777" w:rsidR="00260E0F" w:rsidRPr="008D305E" w:rsidRDefault="00260E0F" w:rsidP="00B119AB">
            <w:pPr>
              <w:pStyle w:val="normal0"/>
              <w:spacing w:line="240" w:lineRule="auto"/>
              <w:contextualSpacing w:val="0"/>
              <w:jc w:val="left"/>
              <w:rPr>
                <w:sz w:val="16"/>
                <w:szCs w:val="16"/>
              </w:rPr>
            </w:pPr>
          </w:p>
        </w:tc>
        <w:tc>
          <w:tcPr>
            <w:tcW w:w="1134" w:type="dxa"/>
            <w:shd w:val="clear" w:color="auto" w:fill="auto"/>
          </w:tcPr>
          <w:p w14:paraId="5A4672D2" w14:textId="77777777" w:rsidR="00260E0F" w:rsidRPr="008D305E" w:rsidRDefault="00260E0F" w:rsidP="00B119AB">
            <w:pPr>
              <w:pStyle w:val="normal0"/>
              <w:spacing w:line="240" w:lineRule="auto"/>
              <w:contextualSpacing w:val="0"/>
              <w:jc w:val="left"/>
              <w:rPr>
                <w:sz w:val="16"/>
                <w:szCs w:val="16"/>
              </w:rPr>
            </w:pPr>
            <w:r>
              <w:rPr>
                <w:i/>
                <w:sz w:val="16"/>
                <w:szCs w:val="16"/>
              </w:rPr>
              <w:t>Testing &amp; Linkage</w:t>
            </w:r>
          </w:p>
        </w:tc>
        <w:tc>
          <w:tcPr>
            <w:tcW w:w="1418" w:type="dxa"/>
            <w:shd w:val="clear" w:color="auto" w:fill="E69138"/>
            <w:tcMar>
              <w:top w:w="100" w:type="dxa"/>
              <w:left w:w="100" w:type="dxa"/>
              <w:bottom w:w="100" w:type="dxa"/>
              <w:right w:w="100" w:type="dxa"/>
            </w:tcMar>
          </w:tcPr>
          <w:p w14:paraId="5BAFC09F"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HBCT (with POC)</w:t>
            </w:r>
          </w:p>
        </w:tc>
        <w:tc>
          <w:tcPr>
            <w:tcW w:w="3118" w:type="dxa"/>
            <w:shd w:val="clear" w:color="auto" w:fill="auto"/>
            <w:tcMar>
              <w:top w:w="100" w:type="dxa"/>
              <w:left w:w="100" w:type="dxa"/>
              <w:bottom w:w="100" w:type="dxa"/>
              <w:right w:w="100" w:type="dxa"/>
            </w:tcMar>
          </w:tcPr>
          <w:p w14:paraId="007D87E8" w14:textId="77777777" w:rsidR="00260E0F" w:rsidRPr="008D305E" w:rsidRDefault="00260E0F" w:rsidP="00B119AB">
            <w:pPr>
              <w:pStyle w:val="normal0"/>
              <w:spacing w:line="240" w:lineRule="auto"/>
              <w:contextualSpacing w:val="0"/>
              <w:jc w:val="left"/>
              <w:rPr>
                <w:sz w:val="16"/>
                <w:szCs w:val="16"/>
              </w:rPr>
            </w:pPr>
            <w:r w:rsidRPr="008D305E">
              <w:rPr>
                <w:sz w:val="16"/>
                <w:szCs w:val="16"/>
              </w:rPr>
              <w:t>Ever four years, 90% coverage of population. POC CD4 reduces risk of not linked to 0%.</w:t>
            </w:r>
          </w:p>
        </w:tc>
        <w:tc>
          <w:tcPr>
            <w:tcW w:w="3544" w:type="dxa"/>
            <w:shd w:val="clear" w:color="auto" w:fill="auto"/>
            <w:tcMar>
              <w:top w:w="100" w:type="dxa"/>
              <w:left w:w="100" w:type="dxa"/>
              <w:bottom w:w="100" w:type="dxa"/>
              <w:right w:w="100" w:type="dxa"/>
            </w:tcMar>
          </w:tcPr>
          <w:p w14:paraId="6AD37139" w14:textId="77777777" w:rsidR="00260E0F" w:rsidRPr="008D305E" w:rsidRDefault="00260E0F" w:rsidP="00B119AB">
            <w:pPr>
              <w:pStyle w:val="normal0"/>
              <w:spacing w:line="240" w:lineRule="auto"/>
              <w:contextualSpacing w:val="0"/>
              <w:jc w:val="left"/>
              <w:rPr>
                <w:sz w:val="16"/>
                <w:szCs w:val="16"/>
              </w:rPr>
            </w:pPr>
            <w:r w:rsidRPr="008D305E">
              <w:rPr>
                <w:sz w:val="16"/>
                <w:szCs w:val="16"/>
              </w:rPr>
              <w:t>Every four years, 90% coverage of population. POC CD4 reduces risk of not linked by 50%.</w:t>
            </w:r>
          </w:p>
        </w:tc>
        <w:tc>
          <w:tcPr>
            <w:tcW w:w="2268" w:type="dxa"/>
            <w:shd w:val="clear" w:color="auto" w:fill="auto"/>
            <w:tcMar>
              <w:top w:w="100" w:type="dxa"/>
              <w:left w:w="100" w:type="dxa"/>
              <w:bottom w:w="100" w:type="dxa"/>
              <w:right w:w="100" w:type="dxa"/>
            </w:tcMar>
          </w:tcPr>
          <w:p w14:paraId="4CAB7C69" w14:textId="12D1427F" w:rsidR="00260E0F" w:rsidRPr="00EE6BE4" w:rsidRDefault="00EE6BE4" w:rsidP="00B119AB">
            <w:pPr>
              <w:pStyle w:val="normal0"/>
              <w:spacing w:line="240" w:lineRule="auto"/>
              <w:contextualSpacing w:val="0"/>
              <w:jc w:val="left"/>
              <w:rPr>
                <w:sz w:val="12"/>
                <w:szCs w:val="12"/>
              </w:rPr>
            </w:pPr>
            <w:r>
              <w:rPr>
                <w:sz w:val="12"/>
                <w:szCs w:val="12"/>
              </w:rPr>
              <w:t xml:space="preserve">$60 per HBCT person tested </w:t>
            </w:r>
            <w:r w:rsidRPr="00EE6BE4">
              <w:rPr>
                <w:sz w:val="12"/>
                <w:szCs w:val="12"/>
              </w:rPr>
              <w:t>($8 home-visit [</w:t>
            </w:r>
            <w:r w:rsidRPr="00EE6BE4">
              <w:rPr>
                <w:i/>
                <w:sz w:val="12"/>
                <w:szCs w:val="12"/>
              </w:rPr>
              <w:t>Barnabas unpublished</w:t>
            </w:r>
            <w:r w:rsidRPr="00EE6BE4">
              <w:rPr>
                <w:sz w:val="12"/>
                <w:szCs w:val="12"/>
              </w:rPr>
              <w:t>] + $10 rapid HIV-test</w:t>
            </w:r>
            <w:r w:rsidRPr="00EE6BE4">
              <w:rPr>
                <w:sz w:val="12"/>
                <w:szCs w:val="12"/>
              </w:rPr>
              <w:fldChar w:fldCharType="begin"/>
            </w:r>
            <w:r>
              <w:rPr>
                <w:sz w:val="12"/>
                <w:szCs w:val="12"/>
              </w:rPr>
              <w:instrText xml:space="preserve"> ADDIN PAPERS2_CITATIONS &lt;citation&gt;&lt;uuid&gt;9C71BC51-5E23-49F6-AC3F-F8E7D1BC516F&lt;/uuid&gt;&lt;priority&gt;0&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Pr="00EE6BE4">
              <w:rPr>
                <w:sz w:val="12"/>
                <w:szCs w:val="12"/>
              </w:rPr>
              <w:fldChar w:fldCharType="separate"/>
            </w:r>
            <w:r w:rsidRPr="00EE6BE4">
              <w:rPr>
                <w:sz w:val="12"/>
                <w:szCs w:val="12"/>
                <w:lang w:val="en-US"/>
              </w:rPr>
              <w:t>{Wright:2004jd}</w:t>
            </w:r>
            <w:r w:rsidRPr="00EE6BE4">
              <w:rPr>
                <w:sz w:val="12"/>
                <w:szCs w:val="12"/>
              </w:rPr>
              <w:fldChar w:fldCharType="end"/>
            </w:r>
            <w:r>
              <w:rPr>
                <w:sz w:val="12"/>
                <w:szCs w:val="12"/>
              </w:rPr>
              <w:t xml:space="preserve"> + $42 POC-CD4 test</w:t>
            </w:r>
            <w:r>
              <w:rPr>
                <w:sz w:val="12"/>
                <w:szCs w:val="12"/>
              </w:rPr>
              <w:fldChar w:fldCharType="begin"/>
            </w:r>
            <w:r>
              <w:rPr>
                <w:sz w:val="12"/>
                <w:szCs w:val="12"/>
              </w:rPr>
              <w:instrText xml:space="preserve"> ADDIN PAPERS2_CITATIONS &lt;citation&gt;&lt;uuid&gt;F8A2165F-5D78-469A-8354-2A4D29C64B85&lt;/uuid&gt;&lt;priority&gt;0&lt;/priority&gt;&lt;publications&gt;&lt;publication&gt;&lt;uuid&gt;CD1558EB-60DC-4D4C-AC04-F7702DF41EFA&lt;/uuid&gt;&lt;volume&gt;7&lt;/volume&gt;&lt;accepted_date&gt;99201203161200000000222000&lt;/accepted_date&gt;&lt;doi&gt;10.1371/journal.pone.0035444&lt;/doi&gt;&lt;startpage&gt;e35444&lt;/startpage&gt;&lt;publication_date&gt;99201200001200000000200000&lt;/publication_date&gt;&lt;url&gt;http://eutils.ncbi.nlm.nih.gov/entrez/eutils/elink.fcgi?dbfrom=pubmed&amp;amp;id=22532854&amp;amp;retmode=ref&amp;amp;cmd=prlinks&lt;/url&gt;&lt;type&gt;400&lt;/type&gt;&lt;title&gt;How to estimate the cost of point-of-care CD4 testing in program settings: an example using the Alere Pima Analyzer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Home&amp;lt;/a&amp;gt;&amp;lt;/div&amp;gt;&amp;lt;/body&amp;gt;&amp;lt;/html&amp;gt;&lt;/location&gt;&lt;submission_date&gt;99201111211200000000222000&lt;/submission_date&gt;&lt;number&gt;4&lt;/number&gt;&lt;institution&gt;Center for Global Health and Development, Boston University, Boston, Massachusetts, United States of America. blarson@bu.edu&lt;/institution&gt;&lt;subtype&gt;400&lt;/subtype&gt;&lt;bundle&gt;&lt;publication&gt;&lt;url&gt;http://www.plosone.org/&lt;/url&gt;&lt;title&gt;PLoS ONE&lt;/title&gt;&lt;type&gt;-100&lt;/type&gt;&lt;subtype&gt;-100&lt;/subtype&gt;&lt;uuid&gt;937301D8-DEB3-4422-BC8F-63EDC098D774&lt;/uuid&gt;&lt;/publication&gt;&lt;/bundle&gt;&lt;authors&gt;&lt;author&gt;&lt;firstName&gt;Bruce&lt;/firstName&gt;&lt;middleNames&gt;A&lt;/middleNames&gt;&lt;lastName&gt;Larson&lt;/lastName&gt;&lt;/author&gt;&lt;author&gt;&lt;firstName&gt;Kathryn&lt;/firstName&gt;&lt;lastName&gt;Schnippel&lt;/lastName&gt;&lt;/author&gt;&lt;author&gt;&lt;firstName&gt;Buyiswa&lt;/firstName&gt;&lt;lastName&gt;Ndibongo&lt;/lastName&gt;&lt;/author&gt;&lt;author&gt;&lt;firstName&gt;Lawrence&lt;/firstName&gt;&lt;lastName&gt;Long&lt;/lastName&gt;&lt;/author&gt;&lt;author&gt;&lt;firstName&gt;Matthew&lt;/firstName&gt;&lt;middleNames&gt;P&lt;/middleNames&gt;&lt;lastName&gt;Fox&lt;/lastName&gt;&lt;/author&gt;&lt;author&gt;&lt;firstName&gt;Sydney&lt;/firstName&gt;&lt;lastName&gt;Rosen&lt;/lastName&gt;&lt;/author&gt;&lt;/authors&gt;&lt;/publication&gt;&lt;/publications&gt;&lt;cites&gt;&lt;/cites&gt;&lt;/citation&gt;</w:instrText>
            </w:r>
            <w:r>
              <w:rPr>
                <w:sz w:val="12"/>
                <w:szCs w:val="12"/>
              </w:rPr>
              <w:fldChar w:fldCharType="separate"/>
            </w:r>
            <w:r>
              <w:rPr>
                <w:sz w:val="12"/>
                <w:szCs w:val="12"/>
                <w:lang w:val="en-US"/>
              </w:rPr>
              <w:t>{Larson:2012dq}</w:t>
            </w:r>
            <w:r>
              <w:rPr>
                <w:sz w:val="12"/>
                <w:szCs w:val="12"/>
              </w:rPr>
              <w:fldChar w:fldCharType="end"/>
            </w:r>
            <w:r w:rsidRPr="00EE6BE4">
              <w:rPr>
                <w:sz w:val="12"/>
                <w:szCs w:val="12"/>
              </w:rPr>
              <w:t>)</w:t>
            </w:r>
            <w:r>
              <w:rPr>
                <w:sz w:val="12"/>
                <w:szCs w:val="12"/>
              </w:rPr>
              <w:t>.</w:t>
            </w:r>
          </w:p>
        </w:tc>
      </w:tr>
      <w:tr w:rsidR="00260E0F" w14:paraId="2F637C51" w14:textId="77777777" w:rsidTr="00021165">
        <w:tc>
          <w:tcPr>
            <w:tcW w:w="3402" w:type="dxa"/>
            <w:vMerge w:val="restart"/>
            <w:shd w:val="clear" w:color="auto" w:fill="auto"/>
            <w:tcMar>
              <w:top w:w="100" w:type="dxa"/>
              <w:left w:w="100" w:type="dxa"/>
              <w:bottom w:w="100" w:type="dxa"/>
              <w:right w:w="100" w:type="dxa"/>
            </w:tcMar>
          </w:tcPr>
          <w:p w14:paraId="0655B608" w14:textId="77777777" w:rsidR="00260E0F" w:rsidRPr="008D305E" w:rsidRDefault="00260E0F" w:rsidP="00B119AB">
            <w:pPr>
              <w:pStyle w:val="normal0"/>
              <w:spacing w:line="240" w:lineRule="auto"/>
              <w:contextualSpacing w:val="0"/>
              <w:jc w:val="left"/>
              <w:rPr>
                <w:sz w:val="16"/>
                <w:szCs w:val="16"/>
              </w:rPr>
            </w:pPr>
            <w:r>
              <w:rPr>
                <w:sz w:val="16"/>
                <w:szCs w:val="16"/>
              </w:rPr>
              <w:t>Individuals are not connecting to care in timely manner. At baseline, 60% of patients tested through VCT or PICT successfully link to care.</w:t>
            </w:r>
          </w:p>
        </w:tc>
        <w:tc>
          <w:tcPr>
            <w:tcW w:w="1134" w:type="dxa"/>
            <w:vMerge w:val="restart"/>
            <w:shd w:val="clear" w:color="auto" w:fill="auto"/>
          </w:tcPr>
          <w:p w14:paraId="2134F3E6" w14:textId="77777777" w:rsidR="00260E0F" w:rsidRPr="008D305E" w:rsidRDefault="00260E0F" w:rsidP="00B119AB">
            <w:pPr>
              <w:pStyle w:val="normal0"/>
              <w:spacing w:line="240" w:lineRule="auto"/>
              <w:contextualSpacing w:val="0"/>
              <w:jc w:val="left"/>
              <w:rPr>
                <w:sz w:val="16"/>
                <w:szCs w:val="16"/>
              </w:rPr>
            </w:pPr>
            <w:r w:rsidRPr="008D305E">
              <w:rPr>
                <w:i/>
                <w:sz w:val="16"/>
                <w:szCs w:val="16"/>
              </w:rPr>
              <w:t>Linkage</w:t>
            </w:r>
          </w:p>
        </w:tc>
        <w:tc>
          <w:tcPr>
            <w:tcW w:w="1418" w:type="dxa"/>
            <w:shd w:val="clear" w:color="auto" w:fill="F6B26B"/>
            <w:tcMar>
              <w:top w:w="100" w:type="dxa"/>
              <w:left w:w="100" w:type="dxa"/>
              <w:bottom w:w="100" w:type="dxa"/>
              <w:right w:w="100" w:type="dxa"/>
            </w:tcMar>
          </w:tcPr>
          <w:p w14:paraId="077D91BB"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Facilitated Linkage</w:t>
            </w:r>
          </w:p>
        </w:tc>
        <w:tc>
          <w:tcPr>
            <w:tcW w:w="3118" w:type="dxa"/>
            <w:shd w:val="clear" w:color="auto" w:fill="auto"/>
            <w:tcMar>
              <w:top w:w="100" w:type="dxa"/>
              <w:left w:w="100" w:type="dxa"/>
              <w:bottom w:w="100" w:type="dxa"/>
              <w:right w:w="100" w:type="dxa"/>
            </w:tcMar>
          </w:tcPr>
          <w:p w14:paraId="774C57DF"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risk of failure-to-link is reduced to 0%</w:t>
            </w:r>
          </w:p>
        </w:tc>
        <w:tc>
          <w:tcPr>
            <w:tcW w:w="3544" w:type="dxa"/>
            <w:shd w:val="clear" w:color="auto" w:fill="auto"/>
            <w:tcMar>
              <w:top w:w="100" w:type="dxa"/>
              <w:left w:w="100" w:type="dxa"/>
              <w:bottom w:w="100" w:type="dxa"/>
              <w:right w:w="100" w:type="dxa"/>
            </w:tcMar>
          </w:tcPr>
          <w:p w14:paraId="46D3F4E8"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risk of failure-to-link is reduced by 50%.</w:t>
            </w:r>
          </w:p>
        </w:tc>
        <w:tc>
          <w:tcPr>
            <w:tcW w:w="2268" w:type="dxa"/>
            <w:shd w:val="clear" w:color="auto" w:fill="auto"/>
            <w:tcMar>
              <w:top w:w="100" w:type="dxa"/>
              <w:left w:w="100" w:type="dxa"/>
              <w:bottom w:w="100" w:type="dxa"/>
              <w:right w:w="100" w:type="dxa"/>
            </w:tcMar>
          </w:tcPr>
          <w:p w14:paraId="4C673B87" w14:textId="77777777" w:rsidR="00260E0F" w:rsidRPr="00EE6BE4" w:rsidRDefault="00260E0F" w:rsidP="00B119AB">
            <w:pPr>
              <w:jc w:val="left"/>
              <w:rPr>
                <w:sz w:val="12"/>
                <w:szCs w:val="12"/>
              </w:rPr>
            </w:pPr>
            <w:commentRangeStart w:id="64"/>
            <w:commentRangeStart w:id="65"/>
            <w:r w:rsidRPr="00EE6BE4">
              <w:rPr>
                <w:sz w:val="12"/>
                <w:szCs w:val="12"/>
              </w:rPr>
              <w:t>No additional costs applied.</w:t>
            </w:r>
            <w:commentRangeEnd w:id="64"/>
            <w:r w:rsidRPr="00EE6BE4">
              <w:rPr>
                <w:rStyle w:val="CommentReference"/>
                <w:sz w:val="12"/>
                <w:szCs w:val="12"/>
              </w:rPr>
              <w:commentReference w:id="64"/>
            </w:r>
            <w:commentRangeEnd w:id="65"/>
            <w:r w:rsidR="007D5486">
              <w:rPr>
                <w:rStyle w:val="CommentReference"/>
              </w:rPr>
              <w:commentReference w:id="65"/>
            </w:r>
          </w:p>
        </w:tc>
      </w:tr>
      <w:tr w:rsidR="00260E0F" w14:paraId="34ECC81A" w14:textId="77777777" w:rsidTr="00021165">
        <w:tc>
          <w:tcPr>
            <w:tcW w:w="3402" w:type="dxa"/>
            <w:vMerge/>
            <w:shd w:val="clear" w:color="auto" w:fill="auto"/>
            <w:tcMar>
              <w:top w:w="100" w:type="dxa"/>
              <w:left w:w="100" w:type="dxa"/>
              <w:bottom w:w="100" w:type="dxa"/>
              <w:right w:w="100" w:type="dxa"/>
            </w:tcMar>
          </w:tcPr>
          <w:p w14:paraId="16A4F3D7" w14:textId="77777777" w:rsidR="00260E0F" w:rsidRPr="008D305E" w:rsidRDefault="00260E0F" w:rsidP="00B119AB">
            <w:pPr>
              <w:pStyle w:val="normal0"/>
              <w:spacing w:line="240" w:lineRule="auto"/>
              <w:contextualSpacing w:val="0"/>
              <w:jc w:val="left"/>
              <w:rPr>
                <w:sz w:val="16"/>
                <w:szCs w:val="16"/>
              </w:rPr>
            </w:pPr>
          </w:p>
        </w:tc>
        <w:tc>
          <w:tcPr>
            <w:tcW w:w="1134" w:type="dxa"/>
            <w:vMerge/>
            <w:shd w:val="clear" w:color="auto" w:fill="auto"/>
          </w:tcPr>
          <w:p w14:paraId="512B2C5D" w14:textId="77777777" w:rsidR="00260E0F" w:rsidRPr="008D305E" w:rsidRDefault="00260E0F" w:rsidP="00B119AB">
            <w:pPr>
              <w:pStyle w:val="normal0"/>
              <w:spacing w:line="240" w:lineRule="auto"/>
              <w:contextualSpacing w:val="0"/>
              <w:jc w:val="left"/>
              <w:rPr>
                <w:sz w:val="16"/>
                <w:szCs w:val="16"/>
              </w:rPr>
            </w:pPr>
          </w:p>
        </w:tc>
        <w:tc>
          <w:tcPr>
            <w:tcW w:w="1418" w:type="dxa"/>
            <w:shd w:val="clear" w:color="auto" w:fill="F9CB9C"/>
            <w:tcMar>
              <w:top w:w="100" w:type="dxa"/>
              <w:left w:w="100" w:type="dxa"/>
              <w:bottom w:w="100" w:type="dxa"/>
              <w:right w:w="100" w:type="dxa"/>
            </w:tcMar>
          </w:tcPr>
          <w:p w14:paraId="0051BA8A"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VCT POC</w:t>
            </w:r>
          </w:p>
        </w:tc>
        <w:tc>
          <w:tcPr>
            <w:tcW w:w="6662" w:type="dxa"/>
            <w:gridSpan w:val="2"/>
            <w:shd w:val="clear" w:color="auto" w:fill="auto"/>
            <w:tcMar>
              <w:top w:w="100" w:type="dxa"/>
              <w:left w:w="100" w:type="dxa"/>
              <w:bottom w:w="100" w:type="dxa"/>
              <w:right w:w="100" w:type="dxa"/>
            </w:tcMar>
          </w:tcPr>
          <w:p w14:paraId="5A6DEFF0" w14:textId="77777777" w:rsidR="00260E0F" w:rsidRPr="008D305E" w:rsidRDefault="00260E0F" w:rsidP="00B119AB">
            <w:pPr>
              <w:rPr>
                <w:sz w:val="16"/>
                <w:szCs w:val="16"/>
              </w:rPr>
            </w:pPr>
            <w:commentRangeStart w:id="66"/>
            <w:commentRangeStart w:id="67"/>
            <w:r w:rsidRPr="008D305E">
              <w:rPr>
                <w:sz w:val="16"/>
                <w:szCs w:val="16"/>
              </w:rPr>
              <w:t>At VCT testing, a POC CD4 test is given to patients reducing the risk of not linking to 0%.</w:t>
            </w:r>
            <w:commentRangeEnd w:id="66"/>
            <w:r>
              <w:rPr>
                <w:rStyle w:val="CommentReference"/>
              </w:rPr>
              <w:commentReference w:id="66"/>
            </w:r>
            <w:commentRangeEnd w:id="67"/>
            <w:r w:rsidR="003A1A60">
              <w:rPr>
                <w:rStyle w:val="CommentReference"/>
              </w:rPr>
              <w:commentReference w:id="67"/>
            </w:r>
          </w:p>
        </w:tc>
        <w:tc>
          <w:tcPr>
            <w:tcW w:w="2268" w:type="dxa"/>
            <w:shd w:val="clear" w:color="auto" w:fill="auto"/>
            <w:tcMar>
              <w:top w:w="100" w:type="dxa"/>
              <w:left w:w="100" w:type="dxa"/>
              <w:bottom w:w="100" w:type="dxa"/>
              <w:right w:w="100" w:type="dxa"/>
            </w:tcMar>
          </w:tcPr>
          <w:p w14:paraId="469A9FAF" w14:textId="5FCDC928" w:rsidR="00260E0F" w:rsidRPr="00EE6BE4" w:rsidRDefault="00260E0F" w:rsidP="00B119AB">
            <w:pPr>
              <w:pStyle w:val="normal0"/>
              <w:spacing w:line="240" w:lineRule="auto"/>
              <w:contextualSpacing w:val="0"/>
              <w:jc w:val="left"/>
              <w:rPr>
                <w:sz w:val="12"/>
                <w:szCs w:val="12"/>
              </w:rPr>
            </w:pPr>
            <w:r w:rsidRPr="00EE6BE4">
              <w:rPr>
                <w:sz w:val="12"/>
                <w:szCs w:val="12"/>
              </w:rPr>
              <w:t>$80 per POC CD4 test</w:t>
            </w:r>
            <w:r w:rsidR="00AA1724">
              <w:rPr>
                <w:sz w:val="12"/>
                <w:szCs w:val="12"/>
              </w:rPr>
              <w:t xml:space="preserve"> </w:t>
            </w:r>
            <w:r w:rsidR="00AA1724" w:rsidRPr="00EE6BE4">
              <w:rPr>
                <w:sz w:val="12"/>
                <w:szCs w:val="12"/>
              </w:rPr>
              <w:t>($28 clinic visit</w:t>
            </w:r>
            <w:r w:rsidR="00AA1724">
              <w:rPr>
                <w:sz w:val="12"/>
                <w:szCs w:val="12"/>
              </w:rPr>
              <w:fldChar w:fldCharType="begin"/>
            </w:r>
            <w:r w:rsidR="00AA1724">
              <w:rPr>
                <w:sz w:val="12"/>
                <w:szCs w:val="12"/>
              </w:rPr>
              <w:instrText xml:space="preserve"> ADDIN PAPERS2_CITATIONS &lt;citation&gt;&lt;uuid&gt;A18F6C2A-2F50-46CB-A1D1-6B747401C194&lt;/uuid&gt;&lt;priority&gt;0&lt;/priority&gt;&lt;publications&gt;&lt;publication&gt;&lt;type&gt;400&lt;/type&gt;&lt;publication_date&gt;99201200001200000000200000&lt;/publication_date&gt;&lt;title&gt;Multi-Country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AA1724">
              <w:rPr>
                <w:sz w:val="12"/>
                <w:szCs w:val="12"/>
              </w:rPr>
              <w:fldChar w:fldCharType="separate"/>
            </w:r>
            <w:r w:rsidR="00AA1724">
              <w:rPr>
                <w:sz w:val="12"/>
                <w:szCs w:val="12"/>
                <w:lang w:val="en-US"/>
              </w:rPr>
              <w:t>{Tagar:GTMxY-pi}</w:t>
            </w:r>
            <w:r w:rsidR="00AA1724">
              <w:rPr>
                <w:sz w:val="12"/>
                <w:szCs w:val="12"/>
              </w:rPr>
              <w:fldChar w:fldCharType="end"/>
            </w:r>
            <w:r w:rsidR="00AA1724" w:rsidRPr="00EE6BE4">
              <w:rPr>
                <w:sz w:val="12"/>
                <w:szCs w:val="12"/>
              </w:rPr>
              <w:t xml:space="preserve"> + $10 rapid HIV-test </w:t>
            </w:r>
            <w:r w:rsidR="00AA1724" w:rsidRPr="00EE6BE4">
              <w:rPr>
                <w:sz w:val="12"/>
                <w:szCs w:val="12"/>
              </w:rPr>
              <w:fldChar w:fldCharType="begin"/>
            </w:r>
            <w:r w:rsidR="00AA1724">
              <w:rPr>
                <w:sz w:val="12"/>
                <w:szCs w:val="12"/>
              </w:rPr>
              <w:instrText xml:space="preserve"> ADDIN PAPERS2_CITATIONS &lt;citation&gt;&lt;uuid&gt;5B05BEDD-FD91-463C-8645-79648753AA5E&lt;/uuid&gt;&lt;priority&gt;0&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00AA1724" w:rsidRPr="00EE6BE4">
              <w:rPr>
                <w:sz w:val="12"/>
                <w:szCs w:val="12"/>
              </w:rPr>
              <w:fldChar w:fldCharType="separate"/>
            </w:r>
            <w:r w:rsidR="00AA1724" w:rsidRPr="00EE6BE4">
              <w:rPr>
                <w:sz w:val="12"/>
                <w:szCs w:val="12"/>
                <w:lang w:val="en-US"/>
              </w:rPr>
              <w:t>{Wright:2004jd}</w:t>
            </w:r>
            <w:r w:rsidR="00AA1724" w:rsidRPr="00EE6BE4">
              <w:rPr>
                <w:sz w:val="12"/>
                <w:szCs w:val="12"/>
              </w:rPr>
              <w:fldChar w:fldCharType="end"/>
            </w:r>
            <w:r w:rsidR="00AA1724">
              <w:rPr>
                <w:sz w:val="12"/>
                <w:szCs w:val="12"/>
              </w:rPr>
              <w:t xml:space="preserve"> + $42 POC-CD4 test</w:t>
            </w:r>
            <w:r w:rsidR="00AA1724">
              <w:rPr>
                <w:sz w:val="12"/>
                <w:szCs w:val="12"/>
              </w:rPr>
              <w:fldChar w:fldCharType="begin"/>
            </w:r>
            <w:r w:rsidR="00AA1724">
              <w:rPr>
                <w:sz w:val="12"/>
                <w:szCs w:val="12"/>
              </w:rPr>
              <w:instrText xml:space="preserve"> ADDIN PAPERS2_CITATIONS &lt;citation&gt;&lt;uuid&gt;F8A2165F-5D78-469A-8354-2A4D29C64B85&lt;/uuid&gt;&lt;priority&gt;0&lt;/priority&gt;&lt;publications&gt;&lt;publication&gt;&lt;uuid&gt;CD1558EB-60DC-4D4C-AC04-F7702DF41EFA&lt;/uuid&gt;&lt;volume&gt;7&lt;/volume&gt;&lt;accepted_date&gt;99201203161200000000222000&lt;/accepted_date&gt;&lt;doi&gt;10.1371/journal.pone.0035444&lt;/doi&gt;&lt;startpage&gt;e35444&lt;/startpage&gt;&lt;publication_date&gt;99201200001200000000200000&lt;/publication_date&gt;&lt;url&gt;http://eutils.ncbi.nlm.nih.gov/entrez/eutils/elink.fcgi?dbfrom=pubmed&amp;amp;id=22532854&amp;amp;retmode=ref&amp;amp;cmd=prlinks&lt;/url&gt;&lt;type&gt;400&lt;/type&gt;&lt;title&gt;How to estimate the cost of point-of-care CD4 testing in program settings: an example using the Alere Pima Analyzer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Home&amp;lt;/a&amp;gt;&amp;lt;/div&amp;gt;&amp;lt;/body&amp;gt;&amp;lt;/html&amp;gt;&lt;/location&gt;&lt;submission_date&gt;99201111211200000000222000&lt;/submission_date&gt;&lt;number&gt;4&lt;/number&gt;&lt;institution&gt;Center for Global Health and Development, Boston University, Boston, Massachusetts, United States of America. blarson@bu.edu&lt;/institution&gt;&lt;subtype&gt;400&lt;/subtype&gt;&lt;bundle&gt;&lt;publication&gt;&lt;url&gt;http://www.plosone.org/&lt;/url&gt;&lt;title&gt;PLoS ONE&lt;/title&gt;&lt;type&gt;-100&lt;/type&gt;&lt;subtype&gt;-100&lt;/subtype&gt;&lt;uuid&gt;937301D8-DEB3-4422-BC8F-63EDC098D774&lt;/uuid&gt;&lt;/publication&gt;&lt;/bundle&gt;&lt;authors&gt;&lt;author&gt;&lt;firstName&gt;Bruce&lt;/firstName&gt;&lt;middleNames&gt;A&lt;/middleNames&gt;&lt;lastName&gt;Larson&lt;/lastName&gt;&lt;/author&gt;&lt;author&gt;&lt;firstName&gt;Kathryn&lt;/firstName&gt;&lt;lastName&gt;Schnippel&lt;/lastName&gt;&lt;/author&gt;&lt;author&gt;&lt;firstName&gt;Buyiswa&lt;/firstName&gt;&lt;lastName&gt;Ndibongo&lt;/lastName&gt;&lt;/author&gt;&lt;author&gt;&lt;firstName&gt;Lawrence&lt;/firstName&gt;&lt;lastName&gt;Long&lt;/lastName&gt;&lt;/author&gt;&lt;author&gt;&lt;firstName&gt;Matthew&lt;/firstName&gt;&lt;middleNames&gt;P&lt;/middleNames&gt;&lt;lastName&gt;Fox&lt;/lastName&gt;&lt;/author&gt;&lt;author&gt;&lt;firstName&gt;Sydney&lt;/firstName&gt;&lt;lastName&gt;Rosen&lt;/lastName&gt;&lt;/author&gt;&lt;/authors&gt;&lt;/publication&gt;&lt;/publications&gt;&lt;cites&gt;&lt;/cites&gt;&lt;/citation&gt;</w:instrText>
            </w:r>
            <w:r w:rsidR="00AA1724">
              <w:rPr>
                <w:sz w:val="12"/>
                <w:szCs w:val="12"/>
              </w:rPr>
              <w:fldChar w:fldCharType="separate"/>
            </w:r>
            <w:r w:rsidR="00AA1724">
              <w:rPr>
                <w:sz w:val="12"/>
                <w:szCs w:val="12"/>
                <w:lang w:val="en-US"/>
              </w:rPr>
              <w:t>{Larson:2012dq}</w:t>
            </w:r>
            <w:r w:rsidR="00AA1724">
              <w:rPr>
                <w:sz w:val="12"/>
                <w:szCs w:val="12"/>
              </w:rPr>
              <w:fldChar w:fldCharType="end"/>
            </w:r>
            <w:r w:rsidR="00AA1724">
              <w:rPr>
                <w:sz w:val="12"/>
                <w:szCs w:val="12"/>
              </w:rPr>
              <w:t>)</w:t>
            </w:r>
            <w:r w:rsidRPr="00EE6BE4">
              <w:rPr>
                <w:sz w:val="12"/>
                <w:szCs w:val="12"/>
              </w:rPr>
              <w:t>.</w:t>
            </w:r>
          </w:p>
        </w:tc>
      </w:tr>
      <w:tr w:rsidR="00260E0F" w14:paraId="418920F6" w14:textId="77777777" w:rsidTr="00021165">
        <w:tc>
          <w:tcPr>
            <w:tcW w:w="3402" w:type="dxa"/>
            <w:vMerge w:val="restart"/>
            <w:shd w:val="clear" w:color="auto" w:fill="auto"/>
            <w:tcMar>
              <w:top w:w="100" w:type="dxa"/>
              <w:left w:w="100" w:type="dxa"/>
              <w:bottom w:w="100" w:type="dxa"/>
              <w:right w:w="100" w:type="dxa"/>
            </w:tcMar>
          </w:tcPr>
          <w:p w14:paraId="7AC56AE1" w14:textId="77777777" w:rsidR="00260E0F" w:rsidRPr="008D305E" w:rsidRDefault="00260E0F" w:rsidP="00B119AB">
            <w:pPr>
              <w:pStyle w:val="normal0"/>
              <w:spacing w:line="240" w:lineRule="auto"/>
              <w:contextualSpacing w:val="0"/>
              <w:jc w:val="left"/>
              <w:rPr>
                <w:sz w:val="16"/>
                <w:szCs w:val="16"/>
              </w:rPr>
            </w:pPr>
            <w:r>
              <w:rPr>
                <w:sz w:val="16"/>
                <w:szCs w:val="16"/>
              </w:rPr>
              <w:t>Individuals engage with care but are subsequently lost prior to starting treatment. On average at baseline, for every CD4 test 56% of patients are lost from care before receiving their results. On the day of a CD4 test result appointment, 20% of patients fail to attend and are also lost from care. After receiving the results of a CD4 test, on average 35% of patients fail to return for a subsequent CD4 test in a years time.</w:t>
            </w:r>
          </w:p>
        </w:tc>
        <w:tc>
          <w:tcPr>
            <w:tcW w:w="1134" w:type="dxa"/>
            <w:vMerge w:val="restart"/>
            <w:shd w:val="clear" w:color="auto" w:fill="auto"/>
          </w:tcPr>
          <w:p w14:paraId="02A226FD" w14:textId="77777777" w:rsidR="00260E0F" w:rsidRPr="008D305E" w:rsidRDefault="00260E0F" w:rsidP="00B119AB">
            <w:pPr>
              <w:pStyle w:val="normal0"/>
              <w:spacing w:line="240" w:lineRule="auto"/>
              <w:contextualSpacing w:val="0"/>
              <w:jc w:val="left"/>
              <w:rPr>
                <w:sz w:val="16"/>
                <w:szCs w:val="16"/>
              </w:rPr>
            </w:pPr>
            <w:r w:rsidRPr="008D305E">
              <w:rPr>
                <w:i/>
                <w:sz w:val="16"/>
                <w:szCs w:val="16"/>
              </w:rPr>
              <w:t>Pre-ART Retention</w:t>
            </w:r>
          </w:p>
        </w:tc>
        <w:tc>
          <w:tcPr>
            <w:tcW w:w="1418" w:type="dxa"/>
            <w:shd w:val="clear" w:color="auto" w:fill="6AA84F"/>
            <w:tcMar>
              <w:top w:w="100" w:type="dxa"/>
              <w:left w:w="100" w:type="dxa"/>
              <w:bottom w:w="100" w:type="dxa"/>
              <w:right w:w="100" w:type="dxa"/>
            </w:tcMar>
          </w:tcPr>
          <w:p w14:paraId="21BE6518"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Pre-ART Outreach</w:t>
            </w:r>
          </w:p>
        </w:tc>
        <w:tc>
          <w:tcPr>
            <w:tcW w:w="3118" w:type="dxa"/>
            <w:shd w:val="clear" w:color="auto" w:fill="auto"/>
            <w:tcMar>
              <w:top w:w="100" w:type="dxa"/>
              <w:left w:w="100" w:type="dxa"/>
              <w:bottom w:w="100" w:type="dxa"/>
              <w:right w:w="100" w:type="dxa"/>
            </w:tcMar>
          </w:tcPr>
          <w:p w14:paraId="20391181" w14:textId="77777777" w:rsidR="00260E0F" w:rsidRPr="008D305E" w:rsidRDefault="00260E0F" w:rsidP="00B119AB">
            <w:pPr>
              <w:pStyle w:val="normal0"/>
              <w:spacing w:line="240" w:lineRule="auto"/>
              <w:contextualSpacing w:val="0"/>
              <w:jc w:val="left"/>
              <w:rPr>
                <w:sz w:val="16"/>
                <w:szCs w:val="16"/>
              </w:rPr>
            </w:pPr>
            <w:r w:rsidRPr="008D305E">
              <w:rPr>
                <w:sz w:val="16"/>
                <w:szCs w:val="16"/>
              </w:rPr>
              <w:t>In the middle of each year, 100% of tested individuals lost from care are returned.</w:t>
            </w:r>
          </w:p>
        </w:tc>
        <w:tc>
          <w:tcPr>
            <w:tcW w:w="3544" w:type="dxa"/>
            <w:shd w:val="clear" w:color="auto" w:fill="auto"/>
            <w:tcMar>
              <w:top w:w="100" w:type="dxa"/>
              <w:left w:w="100" w:type="dxa"/>
              <w:bottom w:w="100" w:type="dxa"/>
              <w:right w:w="100" w:type="dxa"/>
            </w:tcMar>
          </w:tcPr>
          <w:p w14:paraId="48614CCB" w14:textId="77777777" w:rsidR="00260E0F" w:rsidRPr="008D305E" w:rsidRDefault="00260E0F" w:rsidP="00B119AB">
            <w:pPr>
              <w:pStyle w:val="normal0"/>
              <w:spacing w:line="240" w:lineRule="auto"/>
              <w:contextualSpacing w:val="0"/>
              <w:jc w:val="left"/>
              <w:rPr>
                <w:sz w:val="16"/>
                <w:szCs w:val="16"/>
              </w:rPr>
            </w:pPr>
            <w:r w:rsidRPr="008D305E">
              <w:rPr>
                <w:sz w:val="16"/>
                <w:szCs w:val="16"/>
              </w:rPr>
              <w:t>In the middle of each year, 20% of tested individuals lost from care are returned.</w:t>
            </w:r>
          </w:p>
        </w:tc>
        <w:tc>
          <w:tcPr>
            <w:tcW w:w="2268" w:type="dxa"/>
            <w:shd w:val="clear" w:color="auto" w:fill="auto"/>
            <w:tcMar>
              <w:top w:w="100" w:type="dxa"/>
              <w:left w:w="100" w:type="dxa"/>
              <w:bottom w:w="100" w:type="dxa"/>
              <w:right w:w="100" w:type="dxa"/>
            </w:tcMar>
          </w:tcPr>
          <w:p w14:paraId="57CBD3CC" w14:textId="0758186C" w:rsidR="00260E0F" w:rsidRPr="00EE6BE4" w:rsidRDefault="00260E0F" w:rsidP="00B119AB">
            <w:pPr>
              <w:pStyle w:val="normal0"/>
              <w:spacing w:line="240" w:lineRule="auto"/>
              <w:contextualSpacing w:val="0"/>
              <w:jc w:val="left"/>
              <w:rPr>
                <w:sz w:val="12"/>
                <w:szCs w:val="12"/>
              </w:rPr>
            </w:pPr>
            <w:r w:rsidRPr="00EE6BE4">
              <w:rPr>
                <w:sz w:val="12"/>
                <w:szCs w:val="12"/>
              </w:rPr>
              <w:t>$19.55 per patient sought</w:t>
            </w:r>
            <w:r w:rsidR="00306FCC" w:rsidRPr="00EE6BE4">
              <w:rPr>
                <w:sz w:val="12"/>
                <w:szCs w:val="12"/>
              </w:rPr>
              <w:fldChar w:fldCharType="begin"/>
            </w:r>
            <w:r w:rsidR="00EE6BE4">
              <w:rPr>
                <w:sz w:val="12"/>
                <w:szCs w:val="12"/>
              </w:rPr>
              <w:instrText xml:space="preserve"> ADDIN PAPERS2_CITATIONS &lt;citation&gt;&lt;uuid&gt;B3643331-F938-4CDC-BFB5-C22EF9C5530A&lt;/uuid&gt;&lt;priority&gt;37&lt;/priority&gt;&lt;publications&gt;&lt;publication&gt;&lt;uuid&gt;4A882BF9-DB3B-4DCE-8BE7-D1CA4B2C940B&lt;/uuid&gt;&lt;volume&gt;15 Suppl 1&lt;/volume&gt;&lt;doi&gt;10.1111/j.1365-3156.2010.02512.x&lt;/doi&gt;&lt;startpage&gt;98&lt;/startpage&gt;&lt;publication_date&gt;99201006001200000000220000&lt;/publication_date&gt;&lt;url&gt;http://eutils.ncbi.nlm.nih.gov/entrez/eutils/elink.fcgi?dbfrom=pubmed&amp;amp;id=20586967&amp;amp;retmode=ref&amp;amp;cmd=prlinks&lt;/url&gt;&lt;type&gt;400&lt;/type&gt;&lt;title&gt;Cost of using a patient tracer to reduce loss to follow-up and ascertain patient status in a large antiretroviral therapy program in Johannesburg,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Home&amp;lt;/a&amp;gt;&amp;lt;/div&amp;gt;&amp;lt;/body&amp;gt;&amp;lt;/html&amp;gt;&lt;/location&gt;&lt;institution&gt;Center for Global Health and Development, Boston University, Boston, MA 02118, USA. sbrosen@bu.edu&lt;/institution&gt;&lt;subtype&gt;400&lt;/subtype&gt;&lt;endpage&gt;104&lt;/endpage&gt;&lt;bundle&gt;&lt;publication&gt;&lt;title&gt;Tropical Medicine &amp;amp; International Health&lt;/title&gt;&lt;type&gt;-100&lt;/type&gt;&lt;subtype&gt;-100&lt;/subtype&gt;&lt;uuid&gt;A5903F58-0880-4E8C-B24F-D8E83055C664&lt;/uuid&gt;&lt;/publication&gt;&lt;/bundle&gt;&lt;authors&gt;&lt;author&gt;&lt;firstName&gt;Sydney&lt;/firstName&gt;&lt;lastName&gt;Rosen&lt;/lastName&gt;&lt;/author&gt;&lt;author&gt;&lt;firstName&gt;Mpefe&lt;/firstName&gt;&lt;lastName&gt;Ketlhapile&lt;/lastName&gt;&lt;/author&gt;&lt;/authors&gt;&lt;/publication&gt;&lt;/publications&gt;&lt;cites&gt;&lt;/cites&gt;&lt;/citation&gt;</w:instrText>
            </w:r>
            <w:r w:rsidR="00306FCC" w:rsidRPr="00EE6BE4">
              <w:rPr>
                <w:sz w:val="12"/>
                <w:szCs w:val="12"/>
              </w:rPr>
              <w:fldChar w:fldCharType="separate"/>
            </w:r>
            <w:r w:rsidR="00306FCC" w:rsidRPr="00EE6BE4">
              <w:rPr>
                <w:sz w:val="12"/>
                <w:szCs w:val="12"/>
                <w:lang w:val="en-US"/>
              </w:rPr>
              <w:t>{Rosen:2010ca}</w:t>
            </w:r>
            <w:r w:rsidR="00306FCC" w:rsidRPr="00EE6BE4">
              <w:rPr>
                <w:sz w:val="12"/>
                <w:szCs w:val="12"/>
              </w:rPr>
              <w:fldChar w:fldCharType="end"/>
            </w:r>
            <w:r w:rsidRPr="00EE6BE4">
              <w:rPr>
                <w:sz w:val="12"/>
                <w:szCs w:val="12"/>
              </w:rPr>
              <w:t>.</w:t>
            </w:r>
          </w:p>
        </w:tc>
      </w:tr>
      <w:tr w:rsidR="00260E0F" w14:paraId="4347592A" w14:textId="77777777" w:rsidTr="00021165">
        <w:tc>
          <w:tcPr>
            <w:tcW w:w="3402" w:type="dxa"/>
            <w:vMerge/>
            <w:shd w:val="clear" w:color="auto" w:fill="auto"/>
            <w:tcMar>
              <w:top w:w="100" w:type="dxa"/>
              <w:left w:w="100" w:type="dxa"/>
              <w:bottom w:w="100" w:type="dxa"/>
              <w:right w:w="100" w:type="dxa"/>
            </w:tcMar>
          </w:tcPr>
          <w:p w14:paraId="44C24DC4" w14:textId="77777777" w:rsidR="00260E0F" w:rsidRPr="008D305E" w:rsidRDefault="00260E0F" w:rsidP="00B119AB">
            <w:pPr>
              <w:pStyle w:val="normal0"/>
              <w:spacing w:line="240" w:lineRule="auto"/>
              <w:contextualSpacing w:val="0"/>
              <w:jc w:val="left"/>
              <w:rPr>
                <w:sz w:val="16"/>
                <w:szCs w:val="16"/>
              </w:rPr>
            </w:pPr>
          </w:p>
        </w:tc>
        <w:tc>
          <w:tcPr>
            <w:tcW w:w="1134" w:type="dxa"/>
            <w:vMerge/>
            <w:shd w:val="clear" w:color="auto" w:fill="auto"/>
          </w:tcPr>
          <w:p w14:paraId="6D2E2E38" w14:textId="77777777" w:rsidR="00260E0F" w:rsidRPr="008D305E" w:rsidRDefault="00260E0F" w:rsidP="00B119AB">
            <w:pPr>
              <w:pStyle w:val="normal0"/>
              <w:spacing w:line="240" w:lineRule="auto"/>
              <w:contextualSpacing w:val="0"/>
              <w:jc w:val="left"/>
              <w:rPr>
                <w:sz w:val="16"/>
                <w:szCs w:val="16"/>
              </w:rPr>
            </w:pPr>
          </w:p>
        </w:tc>
        <w:tc>
          <w:tcPr>
            <w:tcW w:w="1418" w:type="dxa"/>
            <w:shd w:val="clear" w:color="auto" w:fill="93C47D"/>
            <w:tcMar>
              <w:top w:w="100" w:type="dxa"/>
              <w:left w:w="100" w:type="dxa"/>
              <w:bottom w:w="100" w:type="dxa"/>
              <w:right w:w="100" w:type="dxa"/>
            </w:tcMar>
          </w:tcPr>
          <w:p w14:paraId="1FB00844"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Improved Care</w:t>
            </w:r>
          </w:p>
        </w:tc>
        <w:tc>
          <w:tcPr>
            <w:tcW w:w="3118" w:type="dxa"/>
            <w:shd w:val="clear" w:color="auto" w:fill="auto"/>
            <w:tcMar>
              <w:top w:w="100" w:type="dxa"/>
              <w:left w:w="100" w:type="dxa"/>
              <w:bottom w:w="100" w:type="dxa"/>
              <w:right w:w="100" w:type="dxa"/>
            </w:tcMar>
          </w:tcPr>
          <w:p w14:paraId="3F39DE29"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risk of a patient missing an appointment is reduced to 0%.</w:t>
            </w:r>
          </w:p>
        </w:tc>
        <w:tc>
          <w:tcPr>
            <w:tcW w:w="3544" w:type="dxa"/>
            <w:shd w:val="clear" w:color="auto" w:fill="auto"/>
            <w:tcMar>
              <w:top w:w="100" w:type="dxa"/>
              <w:left w:w="100" w:type="dxa"/>
              <w:bottom w:w="100" w:type="dxa"/>
              <w:right w:w="100" w:type="dxa"/>
            </w:tcMar>
          </w:tcPr>
          <w:p w14:paraId="2A0CB359"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risk of a patient missing an appointment is reduced by 50%.</w:t>
            </w:r>
          </w:p>
        </w:tc>
        <w:tc>
          <w:tcPr>
            <w:tcW w:w="2268" w:type="dxa"/>
            <w:shd w:val="clear" w:color="auto" w:fill="auto"/>
            <w:tcMar>
              <w:top w:w="100" w:type="dxa"/>
              <w:left w:w="100" w:type="dxa"/>
              <w:bottom w:w="100" w:type="dxa"/>
              <w:right w:w="100" w:type="dxa"/>
            </w:tcMar>
          </w:tcPr>
          <w:p w14:paraId="444918C0" w14:textId="77777777" w:rsidR="00260E0F" w:rsidRPr="00EE6BE4" w:rsidRDefault="00260E0F" w:rsidP="00B119AB">
            <w:pPr>
              <w:pStyle w:val="normal0"/>
              <w:spacing w:line="240" w:lineRule="auto"/>
              <w:contextualSpacing w:val="0"/>
              <w:jc w:val="left"/>
              <w:rPr>
                <w:sz w:val="12"/>
                <w:szCs w:val="12"/>
              </w:rPr>
            </w:pPr>
            <w:r w:rsidRPr="00EE6BE4">
              <w:rPr>
                <w:sz w:val="12"/>
                <w:szCs w:val="12"/>
              </w:rPr>
              <w:t>No additional costs applied.</w:t>
            </w:r>
          </w:p>
        </w:tc>
      </w:tr>
      <w:tr w:rsidR="00260E0F" w14:paraId="231C093D" w14:textId="77777777" w:rsidTr="00021165">
        <w:tc>
          <w:tcPr>
            <w:tcW w:w="3402" w:type="dxa"/>
            <w:vMerge/>
            <w:shd w:val="clear" w:color="auto" w:fill="auto"/>
            <w:tcMar>
              <w:top w:w="100" w:type="dxa"/>
              <w:left w:w="100" w:type="dxa"/>
              <w:bottom w:w="100" w:type="dxa"/>
              <w:right w:w="100" w:type="dxa"/>
            </w:tcMar>
          </w:tcPr>
          <w:p w14:paraId="23346AD0" w14:textId="77777777" w:rsidR="00260E0F" w:rsidRPr="008D305E" w:rsidRDefault="00260E0F" w:rsidP="00B119AB">
            <w:pPr>
              <w:pStyle w:val="normal0"/>
              <w:spacing w:line="240" w:lineRule="auto"/>
              <w:contextualSpacing w:val="0"/>
              <w:jc w:val="left"/>
              <w:rPr>
                <w:sz w:val="16"/>
                <w:szCs w:val="16"/>
              </w:rPr>
            </w:pPr>
          </w:p>
        </w:tc>
        <w:tc>
          <w:tcPr>
            <w:tcW w:w="1134" w:type="dxa"/>
            <w:vMerge/>
            <w:shd w:val="clear" w:color="auto" w:fill="auto"/>
          </w:tcPr>
          <w:p w14:paraId="2CF27D23" w14:textId="77777777" w:rsidR="00260E0F" w:rsidRPr="008D305E" w:rsidRDefault="00260E0F" w:rsidP="00B119AB">
            <w:pPr>
              <w:pStyle w:val="normal0"/>
              <w:spacing w:line="240" w:lineRule="auto"/>
              <w:contextualSpacing w:val="0"/>
              <w:jc w:val="left"/>
              <w:rPr>
                <w:sz w:val="16"/>
                <w:szCs w:val="16"/>
              </w:rPr>
            </w:pPr>
          </w:p>
        </w:tc>
        <w:tc>
          <w:tcPr>
            <w:tcW w:w="1418" w:type="dxa"/>
            <w:shd w:val="clear" w:color="auto" w:fill="B6D7A8"/>
            <w:tcMar>
              <w:top w:w="100" w:type="dxa"/>
              <w:left w:w="100" w:type="dxa"/>
              <w:bottom w:w="100" w:type="dxa"/>
              <w:right w:w="100" w:type="dxa"/>
            </w:tcMar>
          </w:tcPr>
          <w:p w14:paraId="6DB77DCE"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POC</w:t>
            </w:r>
          </w:p>
        </w:tc>
        <w:tc>
          <w:tcPr>
            <w:tcW w:w="6662" w:type="dxa"/>
            <w:gridSpan w:val="2"/>
            <w:shd w:val="clear" w:color="auto" w:fill="auto"/>
            <w:tcMar>
              <w:top w:w="100" w:type="dxa"/>
              <w:left w:w="100" w:type="dxa"/>
              <w:bottom w:w="100" w:type="dxa"/>
              <w:right w:w="100" w:type="dxa"/>
            </w:tcMar>
          </w:tcPr>
          <w:p w14:paraId="33623CBA" w14:textId="77777777" w:rsidR="00260E0F" w:rsidRPr="008D305E" w:rsidRDefault="00260E0F" w:rsidP="00B119AB">
            <w:pPr>
              <w:pStyle w:val="normal0"/>
              <w:spacing w:line="240" w:lineRule="auto"/>
              <w:contextualSpacing w:val="0"/>
              <w:jc w:val="left"/>
              <w:rPr>
                <w:sz w:val="16"/>
                <w:szCs w:val="16"/>
              </w:rPr>
            </w:pPr>
            <w:r w:rsidRPr="008D305E">
              <w:rPr>
                <w:sz w:val="16"/>
                <w:szCs w:val="16"/>
              </w:rPr>
              <w:t>A POC CD4 test reduces loss from care between CD4 test and result by 100%, as result</w:t>
            </w:r>
            <w:r>
              <w:rPr>
                <w:sz w:val="16"/>
                <w:szCs w:val="16"/>
              </w:rPr>
              <w:t>s</w:t>
            </w:r>
            <w:r w:rsidRPr="008D305E">
              <w:rPr>
                <w:sz w:val="16"/>
                <w:szCs w:val="16"/>
              </w:rPr>
              <w:t xml:space="preserve"> </w:t>
            </w:r>
            <w:r>
              <w:rPr>
                <w:sz w:val="16"/>
                <w:szCs w:val="16"/>
              </w:rPr>
              <w:t xml:space="preserve">are available </w:t>
            </w:r>
            <w:r w:rsidRPr="008D305E">
              <w:rPr>
                <w:sz w:val="16"/>
                <w:szCs w:val="16"/>
              </w:rPr>
              <w:t>instantaneous</w:t>
            </w:r>
            <w:r>
              <w:rPr>
                <w:sz w:val="16"/>
                <w:szCs w:val="16"/>
              </w:rPr>
              <w:t>ly</w:t>
            </w:r>
            <w:r w:rsidRPr="008D305E">
              <w:rPr>
                <w:sz w:val="16"/>
                <w:szCs w:val="16"/>
              </w:rPr>
              <w:t>.</w:t>
            </w:r>
            <w:r>
              <w:rPr>
                <w:sz w:val="16"/>
                <w:szCs w:val="16"/>
              </w:rPr>
              <w:t xml:space="preserve"> (The risk of loss to follow-up between appointments is unchanged).</w:t>
            </w:r>
          </w:p>
        </w:tc>
        <w:tc>
          <w:tcPr>
            <w:tcW w:w="2268" w:type="dxa"/>
            <w:shd w:val="clear" w:color="auto" w:fill="auto"/>
            <w:tcMar>
              <w:top w:w="100" w:type="dxa"/>
              <w:left w:w="100" w:type="dxa"/>
              <w:bottom w:w="100" w:type="dxa"/>
              <w:right w:w="100" w:type="dxa"/>
            </w:tcMar>
          </w:tcPr>
          <w:p w14:paraId="5AC06CD5" w14:textId="422E46E2" w:rsidR="00260E0F" w:rsidRPr="00EE6BE4" w:rsidRDefault="00260E0F" w:rsidP="00DB26C3">
            <w:pPr>
              <w:pStyle w:val="normal0"/>
              <w:spacing w:line="240" w:lineRule="auto"/>
              <w:contextualSpacing w:val="0"/>
              <w:jc w:val="left"/>
              <w:rPr>
                <w:sz w:val="12"/>
                <w:szCs w:val="12"/>
              </w:rPr>
            </w:pPr>
            <w:r w:rsidRPr="00EE6BE4">
              <w:rPr>
                <w:sz w:val="12"/>
                <w:szCs w:val="12"/>
              </w:rPr>
              <w:t>$70 per POC CD4 test</w:t>
            </w:r>
            <w:r w:rsidR="00DB26C3">
              <w:rPr>
                <w:sz w:val="12"/>
                <w:szCs w:val="12"/>
              </w:rPr>
              <w:t xml:space="preserve"> </w:t>
            </w:r>
            <w:r w:rsidR="00DB26C3" w:rsidRPr="00EE6BE4">
              <w:rPr>
                <w:sz w:val="12"/>
                <w:szCs w:val="12"/>
              </w:rPr>
              <w:t>($28 clinic visit</w:t>
            </w:r>
            <w:r w:rsidR="00DB26C3">
              <w:rPr>
                <w:sz w:val="12"/>
                <w:szCs w:val="12"/>
              </w:rPr>
              <w:fldChar w:fldCharType="begin"/>
            </w:r>
            <w:r w:rsidR="00DB26C3">
              <w:rPr>
                <w:sz w:val="12"/>
                <w:szCs w:val="12"/>
              </w:rPr>
              <w:instrText xml:space="preserve"> ADDIN PAPERS2_CITATIONS &lt;citation&gt;&lt;uuid&gt;A18F6C2A-2F50-46CB-A1D1-6B747401C194&lt;/uuid&gt;&lt;priority&gt;0&lt;/priority&gt;&lt;publications&gt;&lt;publication&gt;&lt;type&gt;400&lt;/type&gt;&lt;publication_date&gt;99201200001200000000200000&lt;/publication_date&gt;&lt;title&gt;Multi-Country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DB26C3">
              <w:rPr>
                <w:sz w:val="12"/>
                <w:szCs w:val="12"/>
              </w:rPr>
              <w:fldChar w:fldCharType="separate"/>
            </w:r>
            <w:r w:rsidR="00DB26C3">
              <w:rPr>
                <w:sz w:val="12"/>
                <w:szCs w:val="12"/>
                <w:lang w:val="en-US"/>
              </w:rPr>
              <w:t>{Tagar:GTMxY-pi}</w:t>
            </w:r>
            <w:r w:rsidR="00DB26C3">
              <w:rPr>
                <w:sz w:val="12"/>
                <w:szCs w:val="12"/>
              </w:rPr>
              <w:fldChar w:fldCharType="end"/>
            </w:r>
            <w:r w:rsidR="00DB26C3">
              <w:rPr>
                <w:sz w:val="12"/>
                <w:szCs w:val="12"/>
              </w:rPr>
              <w:t xml:space="preserve"> + $42 POC-CD4 test</w:t>
            </w:r>
            <w:r w:rsidR="00DB26C3">
              <w:rPr>
                <w:sz w:val="12"/>
                <w:szCs w:val="12"/>
              </w:rPr>
              <w:fldChar w:fldCharType="begin"/>
            </w:r>
            <w:r w:rsidR="00DB26C3">
              <w:rPr>
                <w:sz w:val="12"/>
                <w:szCs w:val="12"/>
              </w:rPr>
              <w:instrText xml:space="preserve"> ADDIN PAPERS2_CITATIONS &lt;citation&gt;&lt;uuid&gt;F8A2165F-5D78-469A-8354-2A4D29C64B85&lt;/uuid&gt;&lt;priority&gt;0&lt;/priority&gt;&lt;publications&gt;&lt;publication&gt;&lt;uuid&gt;CD1558EB-60DC-4D4C-AC04-F7702DF41EFA&lt;/uuid&gt;&lt;volume&gt;7&lt;/volume&gt;&lt;accepted_date&gt;99201203161200000000222000&lt;/accepted_date&gt;&lt;doi&gt;10.1371/journal.pone.0035444&lt;/doi&gt;&lt;startpage&gt;e35444&lt;/startpage&gt;&lt;publication_date&gt;99201200001200000000200000&lt;/publication_date&gt;&lt;url&gt;http://eutils.ncbi.nlm.nih.gov/entrez/eutils/elink.fcgi?dbfrom=pubmed&amp;amp;id=22532854&amp;amp;retmode=ref&amp;amp;cmd=prlinks&lt;/url&gt;&lt;type&gt;400&lt;/type&gt;&lt;title&gt;How to estimate the cost of point-of-care CD4 testing in program settings: an example using the Alere Pima Analyzer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Home&amp;lt;/a&amp;gt;&amp;lt;/div&amp;gt;&amp;lt;/body&amp;gt;&amp;lt;/html&amp;gt;&lt;/location&gt;&lt;submission_date&gt;99201111211200000000222000&lt;/submission_date&gt;&lt;number&gt;4&lt;/number&gt;&lt;institution&gt;Center for Global Health and Development, Boston University, Boston, Massachusetts, United States of America. blarson@bu.edu&lt;/institution&gt;&lt;subtype&gt;400&lt;/subtype&gt;&lt;bundle&gt;&lt;publication&gt;&lt;url&gt;http://www.plosone.org/&lt;/url&gt;&lt;title&gt;PLoS ONE&lt;/title&gt;&lt;type&gt;-100&lt;/type&gt;&lt;subtype&gt;-100&lt;/subtype&gt;&lt;uuid&gt;937301D8-DEB3-4422-BC8F-63EDC098D774&lt;/uuid&gt;&lt;/publication&gt;&lt;/bundle&gt;&lt;authors&gt;&lt;author&gt;&lt;firstName&gt;Bruce&lt;/firstName&gt;&lt;middleNames&gt;A&lt;/middleNames&gt;&lt;lastName&gt;Larson&lt;/lastName&gt;&lt;/author&gt;&lt;author&gt;&lt;firstName&gt;Kathryn&lt;/firstName&gt;&lt;lastName&gt;Schnippel&lt;/lastName&gt;&lt;/author&gt;&lt;author&gt;&lt;firstName&gt;Buyiswa&lt;/firstName&gt;&lt;lastName&gt;Ndibongo&lt;/lastName&gt;&lt;/author&gt;&lt;author&gt;&lt;firstName&gt;Lawrence&lt;/firstName&gt;&lt;lastName&gt;Long&lt;/lastName&gt;&lt;/author&gt;&lt;author&gt;&lt;firstName&gt;Matthew&lt;/firstName&gt;&lt;middleNames&gt;P&lt;/middleNames&gt;&lt;lastName&gt;Fox&lt;/lastName&gt;&lt;/author&gt;&lt;author&gt;&lt;firstName&gt;Sydney&lt;/firstName&gt;&lt;lastName&gt;Rosen&lt;/lastName&gt;&lt;/author&gt;&lt;/authors&gt;&lt;/publication&gt;&lt;/publications&gt;&lt;cites&gt;&lt;/cites&gt;&lt;/citation&gt;</w:instrText>
            </w:r>
            <w:r w:rsidR="00DB26C3">
              <w:rPr>
                <w:sz w:val="12"/>
                <w:szCs w:val="12"/>
              </w:rPr>
              <w:fldChar w:fldCharType="separate"/>
            </w:r>
            <w:r w:rsidR="00DB26C3">
              <w:rPr>
                <w:sz w:val="12"/>
                <w:szCs w:val="12"/>
                <w:lang w:val="en-US"/>
              </w:rPr>
              <w:t>{Larson:2012dq}</w:t>
            </w:r>
            <w:r w:rsidR="00DB26C3">
              <w:rPr>
                <w:sz w:val="12"/>
                <w:szCs w:val="12"/>
              </w:rPr>
              <w:fldChar w:fldCharType="end"/>
            </w:r>
            <w:r w:rsidR="00DB26C3">
              <w:rPr>
                <w:sz w:val="12"/>
                <w:szCs w:val="12"/>
              </w:rPr>
              <w:t>)</w:t>
            </w:r>
            <w:r w:rsidRPr="00EE6BE4">
              <w:rPr>
                <w:sz w:val="12"/>
                <w:szCs w:val="12"/>
              </w:rPr>
              <w:t>.</w:t>
            </w:r>
          </w:p>
        </w:tc>
      </w:tr>
      <w:tr w:rsidR="00260E0F" w14:paraId="5329D5C5" w14:textId="77777777" w:rsidTr="00021165">
        <w:tc>
          <w:tcPr>
            <w:tcW w:w="3402" w:type="dxa"/>
            <w:shd w:val="clear" w:color="auto" w:fill="auto"/>
            <w:tcMar>
              <w:top w:w="100" w:type="dxa"/>
              <w:left w:w="100" w:type="dxa"/>
              <w:bottom w:w="100" w:type="dxa"/>
              <w:right w:w="100" w:type="dxa"/>
            </w:tcMar>
          </w:tcPr>
          <w:p w14:paraId="059B252E" w14:textId="77777777" w:rsidR="00260E0F" w:rsidRPr="008D305E" w:rsidRDefault="00260E0F" w:rsidP="00B119AB">
            <w:pPr>
              <w:pStyle w:val="normal0"/>
              <w:spacing w:line="240" w:lineRule="auto"/>
              <w:contextualSpacing w:val="0"/>
              <w:jc w:val="left"/>
              <w:rPr>
                <w:sz w:val="16"/>
                <w:szCs w:val="16"/>
              </w:rPr>
            </w:pPr>
            <w:r>
              <w:rPr>
                <w:sz w:val="16"/>
                <w:szCs w:val="16"/>
              </w:rPr>
              <w:t>Individuals initiate ART but subsequently drop out of care. At baseline, 8% dropout in the first year of ART and 5% thereafter.</w:t>
            </w:r>
          </w:p>
        </w:tc>
        <w:tc>
          <w:tcPr>
            <w:tcW w:w="1134" w:type="dxa"/>
            <w:vMerge w:val="restart"/>
            <w:shd w:val="clear" w:color="auto" w:fill="auto"/>
          </w:tcPr>
          <w:p w14:paraId="2BEE1C25" w14:textId="77777777" w:rsidR="00260E0F" w:rsidRPr="008D305E" w:rsidRDefault="00260E0F" w:rsidP="00B119AB">
            <w:pPr>
              <w:pStyle w:val="normal0"/>
              <w:spacing w:line="240" w:lineRule="auto"/>
              <w:contextualSpacing w:val="0"/>
              <w:jc w:val="left"/>
              <w:rPr>
                <w:sz w:val="16"/>
                <w:szCs w:val="16"/>
              </w:rPr>
            </w:pPr>
            <w:r w:rsidRPr="008D305E">
              <w:rPr>
                <w:i/>
                <w:sz w:val="16"/>
                <w:szCs w:val="16"/>
              </w:rPr>
              <w:t>On-ART Retention</w:t>
            </w:r>
          </w:p>
        </w:tc>
        <w:tc>
          <w:tcPr>
            <w:tcW w:w="1418" w:type="dxa"/>
            <w:shd w:val="clear" w:color="auto" w:fill="3C78D8"/>
            <w:tcMar>
              <w:top w:w="100" w:type="dxa"/>
              <w:left w:w="100" w:type="dxa"/>
              <w:bottom w:w="100" w:type="dxa"/>
              <w:right w:w="100" w:type="dxa"/>
            </w:tcMar>
          </w:tcPr>
          <w:p w14:paraId="68BA8763"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On-ART Outreach</w:t>
            </w:r>
          </w:p>
        </w:tc>
        <w:tc>
          <w:tcPr>
            <w:tcW w:w="3118" w:type="dxa"/>
            <w:shd w:val="clear" w:color="auto" w:fill="auto"/>
            <w:tcMar>
              <w:top w:w="100" w:type="dxa"/>
              <w:left w:w="100" w:type="dxa"/>
              <w:bottom w:w="100" w:type="dxa"/>
              <w:right w:w="100" w:type="dxa"/>
            </w:tcMar>
          </w:tcPr>
          <w:p w14:paraId="56E8D9E6" w14:textId="77777777" w:rsidR="00260E0F" w:rsidRPr="008D305E" w:rsidRDefault="00260E0F" w:rsidP="00B119AB">
            <w:pPr>
              <w:pStyle w:val="normal0"/>
              <w:spacing w:line="240" w:lineRule="auto"/>
              <w:contextualSpacing w:val="0"/>
              <w:jc w:val="left"/>
              <w:rPr>
                <w:sz w:val="16"/>
                <w:szCs w:val="16"/>
              </w:rPr>
            </w:pPr>
            <w:r w:rsidRPr="008D305E">
              <w:rPr>
                <w:sz w:val="16"/>
                <w:szCs w:val="16"/>
              </w:rPr>
              <w:t>In the middle of each year, 100% of patients who have initiated ART and been lost from care are returned.</w:t>
            </w:r>
          </w:p>
        </w:tc>
        <w:tc>
          <w:tcPr>
            <w:tcW w:w="3544" w:type="dxa"/>
            <w:shd w:val="clear" w:color="auto" w:fill="auto"/>
            <w:tcMar>
              <w:top w:w="100" w:type="dxa"/>
              <w:left w:w="100" w:type="dxa"/>
              <w:bottom w:w="100" w:type="dxa"/>
              <w:right w:w="100" w:type="dxa"/>
            </w:tcMar>
          </w:tcPr>
          <w:p w14:paraId="3DFC2CD7" w14:textId="77777777" w:rsidR="00260E0F" w:rsidRPr="008D305E" w:rsidRDefault="00260E0F" w:rsidP="00B119AB">
            <w:pPr>
              <w:pStyle w:val="normal0"/>
              <w:spacing w:line="240" w:lineRule="auto"/>
              <w:contextualSpacing w:val="0"/>
              <w:jc w:val="left"/>
              <w:rPr>
                <w:sz w:val="16"/>
                <w:szCs w:val="16"/>
              </w:rPr>
            </w:pPr>
            <w:r w:rsidRPr="008D305E">
              <w:rPr>
                <w:sz w:val="16"/>
                <w:szCs w:val="16"/>
              </w:rPr>
              <w:t>In the middle of each year, 40% of patients who have initiated ART and been lost from care are returned.</w:t>
            </w:r>
          </w:p>
        </w:tc>
        <w:tc>
          <w:tcPr>
            <w:tcW w:w="2268" w:type="dxa"/>
            <w:shd w:val="clear" w:color="auto" w:fill="auto"/>
            <w:tcMar>
              <w:top w:w="100" w:type="dxa"/>
              <w:left w:w="100" w:type="dxa"/>
              <w:bottom w:w="100" w:type="dxa"/>
              <w:right w:w="100" w:type="dxa"/>
            </w:tcMar>
          </w:tcPr>
          <w:p w14:paraId="0E50F73F" w14:textId="14E2EB4A" w:rsidR="00260E0F" w:rsidRPr="00EE6BE4" w:rsidRDefault="00260E0F" w:rsidP="00B119AB">
            <w:pPr>
              <w:pStyle w:val="normal0"/>
              <w:spacing w:line="240" w:lineRule="auto"/>
              <w:contextualSpacing w:val="0"/>
              <w:jc w:val="left"/>
              <w:rPr>
                <w:sz w:val="12"/>
                <w:szCs w:val="12"/>
              </w:rPr>
            </w:pPr>
            <w:r w:rsidRPr="00EE6BE4">
              <w:rPr>
                <w:sz w:val="12"/>
                <w:szCs w:val="12"/>
              </w:rPr>
              <w:t>$19.55 per patient sought</w:t>
            </w:r>
            <w:r w:rsidR="00306FCC" w:rsidRPr="00EE6BE4">
              <w:rPr>
                <w:sz w:val="12"/>
                <w:szCs w:val="12"/>
              </w:rPr>
              <w:fldChar w:fldCharType="begin"/>
            </w:r>
            <w:r w:rsidR="00EE6BE4">
              <w:rPr>
                <w:sz w:val="12"/>
                <w:szCs w:val="12"/>
              </w:rPr>
              <w:instrText xml:space="preserve"> ADDIN PAPERS2_CITATIONS &lt;citation&gt;&lt;uuid&gt;EDF4218E-80B5-412E-BF21-6A9A2A83172B&lt;/uuid&gt;&lt;priority&gt;38&lt;/priority&gt;&lt;publications&gt;&lt;publication&gt;&lt;uuid&gt;4A882BF9-DB3B-4DCE-8BE7-D1CA4B2C940B&lt;/uuid&gt;&lt;volume&gt;15 Suppl 1&lt;/volume&gt;&lt;doi&gt;10.1111/j.1365-3156.2010.02512.x&lt;/doi&gt;&lt;startpage&gt;98&lt;/startpage&gt;&lt;publication_date&gt;99201006001200000000220000&lt;/publication_date&gt;&lt;url&gt;http://eutils.ncbi.nlm.nih.gov/entrez/eutils/elink.fcgi?dbfrom=pubmed&amp;amp;id=20586967&amp;amp;retmode=ref&amp;amp;cmd=prlinks&lt;/url&gt;&lt;type&gt;400&lt;/type&gt;&lt;title&gt;Cost of using a patient tracer to reduce loss to follow-up and ascertain patient status in a large antiretroviral therapy program in Johannesburg,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Home&amp;lt;/a&amp;gt;&amp;lt;/div&amp;gt;&amp;lt;/body&amp;gt;&amp;lt;/html&amp;gt;&lt;/location&gt;&lt;institution&gt;Center for Global Health and Development, Boston University, Boston, MA 02118, USA. sbrosen@bu.edu&lt;/institution&gt;&lt;subtype&gt;400&lt;/subtype&gt;&lt;endpage&gt;104&lt;/endpage&gt;&lt;bundle&gt;&lt;publication&gt;&lt;title&gt;Tropical Medicine &amp;amp; International Health&lt;/title&gt;&lt;type&gt;-100&lt;/type&gt;&lt;subtype&gt;-100&lt;/subtype&gt;&lt;uuid&gt;A5903F58-0880-4E8C-B24F-D8E83055C664&lt;/uuid&gt;&lt;/publication&gt;&lt;/bundle&gt;&lt;authors&gt;&lt;author&gt;&lt;firstName&gt;Sydney&lt;/firstName&gt;&lt;lastName&gt;Rosen&lt;/lastName&gt;&lt;/author&gt;&lt;author&gt;&lt;firstName&gt;Mpefe&lt;/firstName&gt;&lt;lastName&gt;Ketlhapile&lt;/lastName&gt;&lt;/author&gt;&lt;/authors&gt;&lt;/publication&gt;&lt;/publications&gt;&lt;cites&gt;&lt;/cites&gt;&lt;/citation&gt;</w:instrText>
            </w:r>
            <w:r w:rsidR="00306FCC" w:rsidRPr="00EE6BE4">
              <w:rPr>
                <w:sz w:val="12"/>
                <w:szCs w:val="12"/>
              </w:rPr>
              <w:fldChar w:fldCharType="separate"/>
            </w:r>
            <w:r w:rsidR="00306FCC" w:rsidRPr="00EE6BE4">
              <w:rPr>
                <w:sz w:val="12"/>
                <w:szCs w:val="12"/>
                <w:lang w:val="en-US"/>
              </w:rPr>
              <w:t>{Rosen:2010ca}</w:t>
            </w:r>
            <w:r w:rsidR="00306FCC" w:rsidRPr="00EE6BE4">
              <w:rPr>
                <w:sz w:val="12"/>
                <w:szCs w:val="12"/>
              </w:rPr>
              <w:fldChar w:fldCharType="end"/>
            </w:r>
            <w:r w:rsidRPr="00EE6BE4">
              <w:rPr>
                <w:sz w:val="12"/>
                <w:szCs w:val="12"/>
              </w:rPr>
              <w:t>.</w:t>
            </w:r>
          </w:p>
        </w:tc>
      </w:tr>
      <w:tr w:rsidR="00260E0F" w14:paraId="123D26C5" w14:textId="77777777" w:rsidTr="00021165">
        <w:tc>
          <w:tcPr>
            <w:tcW w:w="3402" w:type="dxa"/>
            <w:shd w:val="clear" w:color="auto" w:fill="auto"/>
            <w:tcMar>
              <w:top w:w="100" w:type="dxa"/>
              <w:left w:w="100" w:type="dxa"/>
              <w:bottom w:w="100" w:type="dxa"/>
              <w:right w:w="100" w:type="dxa"/>
            </w:tcMar>
          </w:tcPr>
          <w:p w14:paraId="06FAD504" w14:textId="77777777" w:rsidR="00260E0F" w:rsidRPr="008D305E" w:rsidRDefault="00260E0F" w:rsidP="00B119AB">
            <w:pPr>
              <w:pStyle w:val="normal0"/>
              <w:spacing w:line="240" w:lineRule="auto"/>
              <w:contextualSpacing w:val="0"/>
              <w:jc w:val="left"/>
              <w:rPr>
                <w:sz w:val="16"/>
                <w:szCs w:val="16"/>
              </w:rPr>
            </w:pPr>
            <w:r>
              <w:rPr>
                <w:sz w:val="16"/>
                <w:szCs w:val="16"/>
              </w:rPr>
              <w:t>Individuals initiate ART but only 75% adhere to treatment.</w:t>
            </w:r>
          </w:p>
        </w:tc>
        <w:tc>
          <w:tcPr>
            <w:tcW w:w="1134" w:type="dxa"/>
            <w:vMerge/>
            <w:shd w:val="clear" w:color="auto" w:fill="auto"/>
          </w:tcPr>
          <w:p w14:paraId="5FCAA3E3" w14:textId="77777777" w:rsidR="00260E0F" w:rsidRPr="008D305E" w:rsidRDefault="00260E0F" w:rsidP="00B119AB">
            <w:pPr>
              <w:pStyle w:val="normal0"/>
              <w:spacing w:line="240" w:lineRule="auto"/>
              <w:contextualSpacing w:val="0"/>
              <w:jc w:val="left"/>
              <w:rPr>
                <w:sz w:val="16"/>
                <w:szCs w:val="16"/>
              </w:rPr>
            </w:pPr>
          </w:p>
        </w:tc>
        <w:tc>
          <w:tcPr>
            <w:tcW w:w="1418" w:type="dxa"/>
            <w:shd w:val="clear" w:color="auto" w:fill="6D9EEB"/>
            <w:tcMar>
              <w:top w:w="100" w:type="dxa"/>
              <w:left w:w="100" w:type="dxa"/>
              <w:bottom w:w="100" w:type="dxa"/>
              <w:right w:w="100" w:type="dxa"/>
            </w:tcMar>
          </w:tcPr>
          <w:p w14:paraId="7BFE2676"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Adherence</w:t>
            </w:r>
          </w:p>
        </w:tc>
        <w:tc>
          <w:tcPr>
            <w:tcW w:w="3118" w:type="dxa"/>
            <w:shd w:val="clear" w:color="auto" w:fill="auto"/>
            <w:tcMar>
              <w:top w:w="100" w:type="dxa"/>
              <w:left w:w="100" w:type="dxa"/>
              <w:bottom w:w="100" w:type="dxa"/>
              <w:right w:w="100" w:type="dxa"/>
            </w:tcMar>
          </w:tcPr>
          <w:p w14:paraId="60166564" w14:textId="77777777" w:rsidR="00260E0F" w:rsidRPr="008D305E" w:rsidRDefault="00260E0F" w:rsidP="00B119AB">
            <w:pPr>
              <w:pStyle w:val="normal0"/>
              <w:spacing w:line="240" w:lineRule="auto"/>
              <w:contextualSpacing w:val="0"/>
              <w:jc w:val="left"/>
              <w:rPr>
                <w:sz w:val="16"/>
                <w:szCs w:val="16"/>
              </w:rPr>
            </w:pPr>
            <w:r w:rsidRPr="008D305E">
              <w:rPr>
                <w:sz w:val="16"/>
                <w:szCs w:val="16"/>
              </w:rPr>
              <w:t>At ART initiation, all individuals adhere to ART and become virally suppressed.</w:t>
            </w:r>
          </w:p>
        </w:tc>
        <w:tc>
          <w:tcPr>
            <w:tcW w:w="3544" w:type="dxa"/>
            <w:shd w:val="clear" w:color="auto" w:fill="auto"/>
            <w:tcMar>
              <w:top w:w="100" w:type="dxa"/>
              <w:left w:w="100" w:type="dxa"/>
              <w:bottom w:w="100" w:type="dxa"/>
              <w:right w:w="100" w:type="dxa"/>
            </w:tcMar>
          </w:tcPr>
          <w:p w14:paraId="563C9627" w14:textId="77777777" w:rsidR="00260E0F" w:rsidRPr="008D305E" w:rsidRDefault="00260E0F" w:rsidP="00B119AB">
            <w:pPr>
              <w:pStyle w:val="normal0"/>
              <w:spacing w:line="240" w:lineRule="auto"/>
              <w:contextualSpacing w:val="0"/>
              <w:jc w:val="left"/>
              <w:rPr>
                <w:sz w:val="16"/>
                <w:szCs w:val="16"/>
              </w:rPr>
            </w:pPr>
            <w:r w:rsidRPr="008D305E">
              <w:rPr>
                <w:sz w:val="16"/>
                <w:szCs w:val="16"/>
              </w:rPr>
              <w:t>At ART initiation, 87.5% of individuals adhere to ART and become virally suppressed.</w:t>
            </w:r>
          </w:p>
        </w:tc>
        <w:tc>
          <w:tcPr>
            <w:tcW w:w="2268" w:type="dxa"/>
            <w:shd w:val="clear" w:color="auto" w:fill="auto"/>
            <w:tcMar>
              <w:top w:w="100" w:type="dxa"/>
              <w:left w:w="100" w:type="dxa"/>
              <w:bottom w:w="100" w:type="dxa"/>
              <w:right w:w="100" w:type="dxa"/>
            </w:tcMar>
          </w:tcPr>
          <w:p w14:paraId="6D59346D" w14:textId="70C38613" w:rsidR="00260E0F" w:rsidRPr="00EE6BE4" w:rsidRDefault="00260E0F" w:rsidP="00B119AB">
            <w:pPr>
              <w:pStyle w:val="normal0"/>
              <w:spacing w:line="240" w:lineRule="auto"/>
              <w:contextualSpacing w:val="0"/>
              <w:jc w:val="left"/>
              <w:rPr>
                <w:sz w:val="12"/>
                <w:szCs w:val="12"/>
              </w:rPr>
            </w:pPr>
            <w:r w:rsidRPr="00EE6BE4">
              <w:rPr>
                <w:sz w:val="12"/>
                <w:szCs w:val="12"/>
              </w:rPr>
              <w:t>$33.54 per person per year</w:t>
            </w:r>
            <w:r w:rsidR="00F97CD8" w:rsidRPr="00EE6BE4">
              <w:rPr>
                <w:sz w:val="12"/>
                <w:szCs w:val="12"/>
              </w:rPr>
              <w:fldChar w:fldCharType="begin"/>
            </w:r>
            <w:r w:rsidR="00EE6BE4">
              <w:rPr>
                <w:sz w:val="12"/>
                <w:szCs w:val="12"/>
              </w:rPr>
              <w:instrText xml:space="preserve"> ADDIN PAPERS2_CITATIONS &lt;citation&gt;&lt;uuid&gt;D261D43C-91FA-40E2-972E-8BB8421EC426&lt;/uuid&gt;&lt;priority&gt;39&lt;/priority&gt;&lt;publications&gt;&lt;publication&gt;&lt;volume&gt;48&lt;/volume&gt;&lt;publication_date&gt;99200800001200000000200000&lt;/publication_date&gt;&lt;number&gt;5&lt;/number&gt;&lt;startpage&gt;611&lt;/startpage&gt;&lt;title&gt;Short-and long-term efficacy of modified directly observed antiretroviral treatment in Mombasa, Kenya: a randomized trial&lt;/title&gt;&lt;uuid&gt;18EEC1AA-C4C3-4D08-A88C-27AD2EF508F0&lt;/uuid&gt;&lt;subtype&gt;400&lt;/subtype&gt;&lt;publisher&gt;LWW&lt;/publisher&gt;&lt;type&gt;400&lt;/type&gt;&lt;endpage&gt;619&lt;/endpage&gt;&lt;url&gt;http://journals.lww.com/jaids/Abstract/2008/08150/Short__and_Long_Term_Efficacy_of_Modified_Directly.15.aspx&lt;/url&gt;&lt;bundle&gt;&lt;publication&gt;&lt;title&gt;Journal of Acquired Immune Deficiency Syndromes&lt;/title&gt;&lt;type&gt;-100&lt;/type&gt;&lt;subtype&gt;-100&lt;/subtype&gt;&lt;uuid&gt;C88F0AA4-6709-4E22-92D5-FC6DF6CD4F27&lt;/uuid&gt;&lt;/publication&gt;&lt;/bundle&gt;&lt;authors&gt;&lt;author&gt;&lt;firstName&gt;Avina&lt;/firstName&gt;&lt;lastName&gt;Sarna&lt;/lastName&gt;&lt;/author&gt;&lt;author&gt;&lt;firstName&gt;Stanley&lt;/firstName&gt;&lt;lastName&gt;Luchters&lt;/lastName&gt;&lt;/author&gt;&lt;author&gt;&lt;firstName&gt;Scott&lt;/firstName&gt;&lt;lastName&gt;Geibel&lt;/lastName&gt;&lt;/author&gt;&lt;author&gt;&lt;firstName&gt;Matthew&lt;/firstName&gt;&lt;middleNames&gt;F&lt;/middleNames&gt;&lt;lastName&gt;Chersich&lt;/lastName&gt;&lt;/author&gt;&lt;author&gt;&lt;firstName&gt;Paul&lt;/firstName&gt;&lt;lastName&gt;Munyao&lt;/lastName&gt;&lt;/author&gt;&lt;author&gt;&lt;firstName&gt;Susan&lt;/firstName&gt;&lt;lastName&gt;Kaai&lt;/lastName&gt;&lt;/author&gt;&lt;author&gt;&lt;firstName&gt;Kishorchandra&lt;/firstName&gt;&lt;middleNames&gt;N&lt;/middleNames&gt;&lt;lastName&gt;Mandaliya&lt;/lastName&gt;&lt;/author&gt;&lt;author&gt;&lt;firstName&gt;Khadija&lt;/firstName&gt;&lt;middleNames&gt;S&lt;/middleNames&gt;&lt;lastName&gt;Shikely&lt;/lastName&gt;&lt;/author&gt;&lt;author&gt;&lt;firstName&gt;Marleen&lt;/firstName&gt;&lt;lastName&gt;Temmerman&lt;/lastName&gt;&lt;/author&gt;&lt;author&gt;&lt;firstName&gt;Naomi&lt;/firstName&gt;&lt;lastName&gt;Rutenberg&lt;/lastName&gt;&lt;/author&gt;&lt;/authors&gt;&lt;/publication&gt;&lt;/publications&gt;&lt;cites&gt;&lt;/cites&gt;&lt;/citation&gt;</w:instrText>
            </w:r>
            <w:r w:rsidR="00F97CD8" w:rsidRPr="00EE6BE4">
              <w:rPr>
                <w:sz w:val="12"/>
                <w:szCs w:val="12"/>
              </w:rPr>
              <w:fldChar w:fldCharType="separate"/>
            </w:r>
            <w:r w:rsidR="00F97CD8" w:rsidRPr="00EE6BE4">
              <w:rPr>
                <w:sz w:val="12"/>
                <w:szCs w:val="12"/>
                <w:lang w:val="en-US"/>
              </w:rPr>
              <w:t>{Sarna:2008tb}</w:t>
            </w:r>
            <w:r w:rsidR="00F97CD8" w:rsidRPr="00EE6BE4">
              <w:rPr>
                <w:sz w:val="12"/>
                <w:szCs w:val="12"/>
              </w:rPr>
              <w:fldChar w:fldCharType="end"/>
            </w:r>
            <w:r w:rsidRPr="00EE6BE4">
              <w:rPr>
                <w:sz w:val="12"/>
                <w:szCs w:val="12"/>
              </w:rPr>
              <w:t>.</w:t>
            </w:r>
          </w:p>
        </w:tc>
      </w:tr>
      <w:tr w:rsidR="00260E0F" w14:paraId="401A98C2" w14:textId="77777777" w:rsidTr="00021165">
        <w:tc>
          <w:tcPr>
            <w:tcW w:w="3402" w:type="dxa"/>
            <w:vMerge w:val="restart"/>
            <w:shd w:val="clear" w:color="auto" w:fill="auto"/>
            <w:tcMar>
              <w:top w:w="100" w:type="dxa"/>
              <w:left w:w="100" w:type="dxa"/>
              <w:bottom w:w="100" w:type="dxa"/>
              <w:right w:w="100" w:type="dxa"/>
            </w:tcMar>
          </w:tcPr>
          <w:p w14:paraId="4F052011" w14:textId="77777777" w:rsidR="00260E0F" w:rsidRPr="008D305E" w:rsidRDefault="00260E0F" w:rsidP="00B119AB">
            <w:pPr>
              <w:pStyle w:val="normal0"/>
              <w:spacing w:line="240" w:lineRule="auto"/>
              <w:contextualSpacing w:val="0"/>
              <w:jc w:val="left"/>
              <w:rPr>
                <w:sz w:val="16"/>
                <w:szCs w:val="16"/>
              </w:rPr>
            </w:pPr>
            <w:r>
              <w:rPr>
                <w:sz w:val="16"/>
                <w:szCs w:val="16"/>
              </w:rPr>
              <w:t>Pre-ART care as a whole.</w:t>
            </w:r>
          </w:p>
        </w:tc>
        <w:tc>
          <w:tcPr>
            <w:tcW w:w="1134" w:type="dxa"/>
            <w:vMerge w:val="restart"/>
            <w:shd w:val="clear" w:color="auto" w:fill="auto"/>
          </w:tcPr>
          <w:p w14:paraId="12AC177A" w14:textId="77777777" w:rsidR="00260E0F" w:rsidRPr="008D305E" w:rsidRDefault="00260E0F" w:rsidP="00B119AB">
            <w:pPr>
              <w:pStyle w:val="normal0"/>
              <w:spacing w:line="240" w:lineRule="auto"/>
              <w:contextualSpacing w:val="0"/>
              <w:jc w:val="left"/>
              <w:rPr>
                <w:sz w:val="16"/>
                <w:szCs w:val="16"/>
              </w:rPr>
            </w:pPr>
            <w:r w:rsidRPr="008D305E">
              <w:rPr>
                <w:i/>
                <w:sz w:val="16"/>
                <w:szCs w:val="16"/>
              </w:rPr>
              <w:t>Sweeping Changes</w:t>
            </w:r>
          </w:p>
        </w:tc>
        <w:tc>
          <w:tcPr>
            <w:tcW w:w="1418" w:type="dxa"/>
            <w:shd w:val="clear" w:color="auto" w:fill="674EA7"/>
            <w:tcMar>
              <w:top w:w="100" w:type="dxa"/>
              <w:left w:w="100" w:type="dxa"/>
              <w:bottom w:w="100" w:type="dxa"/>
              <w:right w:w="100" w:type="dxa"/>
            </w:tcMar>
          </w:tcPr>
          <w:p w14:paraId="6F0D5AFD"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Immediate ART</w:t>
            </w:r>
          </w:p>
        </w:tc>
        <w:tc>
          <w:tcPr>
            <w:tcW w:w="6662" w:type="dxa"/>
            <w:gridSpan w:val="2"/>
            <w:shd w:val="clear" w:color="auto" w:fill="auto"/>
            <w:tcMar>
              <w:top w:w="100" w:type="dxa"/>
              <w:left w:w="100" w:type="dxa"/>
              <w:bottom w:w="100" w:type="dxa"/>
              <w:right w:w="100" w:type="dxa"/>
            </w:tcMar>
          </w:tcPr>
          <w:p w14:paraId="6E689A89" w14:textId="77777777" w:rsidR="00260E0F" w:rsidRPr="008D305E" w:rsidRDefault="00260E0F" w:rsidP="00B119AB">
            <w:pPr>
              <w:pStyle w:val="normal0"/>
              <w:spacing w:line="240" w:lineRule="auto"/>
              <w:contextualSpacing w:val="0"/>
              <w:jc w:val="left"/>
              <w:rPr>
                <w:sz w:val="16"/>
                <w:szCs w:val="16"/>
              </w:rPr>
            </w:pPr>
            <w:r w:rsidRPr="008D305E">
              <w:rPr>
                <w:sz w:val="16"/>
                <w:szCs w:val="16"/>
              </w:rPr>
              <w:t>No pre-ART care, all individuals who enter care are treated immediately.</w:t>
            </w:r>
          </w:p>
        </w:tc>
        <w:tc>
          <w:tcPr>
            <w:tcW w:w="2268" w:type="dxa"/>
            <w:shd w:val="clear" w:color="auto" w:fill="auto"/>
            <w:tcMar>
              <w:top w:w="100" w:type="dxa"/>
              <w:left w:w="100" w:type="dxa"/>
              <w:bottom w:w="100" w:type="dxa"/>
              <w:right w:w="100" w:type="dxa"/>
            </w:tcMar>
          </w:tcPr>
          <w:p w14:paraId="3DFD7913" w14:textId="77777777" w:rsidR="00260E0F" w:rsidRPr="00EE6BE4" w:rsidRDefault="00260E0F" w:rsidP="00B119AB">
            <w:pPr>
              <w:pStyle w:val="normal0"/>
              <w:spacing w:line="240" w:lineRule="auto"/>
              <w:contextualSpacing w:val="0"/>
              <w:jc w:val="left"/>
              <w:rPr>
                <w:sz w:val="12"/>
                <w:szCs w:val="12"/>
              </w:rPr>
            </w:pPr>
            <w:r w:rsidRPr="00EE6BE4">
              <w:rPr>
                <w:sz w:val="12"/>
                <w:szCs w:val="12"/>
              </w:rPr>
              <w:t>Only additional costs due to increased usage of ART.</w:t>
            </w:r>
          </w:p>
        </w:tc>
      </w:tr>
      <w:tr w:rsidR="00260E0F" w14:paraId="6CEAE369" w14:textId="77777777" w:rsidTr="00021165">
        <w:tc>
          <w:tcPr>
            <w:tcW w:w="3402" w:type="dxa"/>
            <w:vMerge/>
            <w:shd w:val="clear" w:color="auto" w:fill="auto"/>
            <w:tcMar>
              <w:top w:w="100" w:type="dxa"/>
              <w:left w:w="100" w:type="dxa"/>
              <w:bottom w:w="100" w:type="dxa"/>
              <w:right w:w="100" w:type="dxa"/>
            </w:tcMar>
          </w:tcPr>
          <w:p w14:paraId="57630F8F" w14:textId="77777777" w:rsidR="00260E0F" w:rsidRDefault="00260E0F" w:rsidP="00B119AB">
            <w:pPr>
              <w:pStyle w:val="normal0"/>
              <w:spacing w:line="240" w:lineRule="auto"/>
              <w:contextualSpacing w:val="0"/>
              <w:jc w:val="left"/>
            </w:pPr>
          </w:p>
        </w:tc>
        <w:tc>
          <w:tcPr>
            <w:tcW w:w="1134" w:type="dxa"/>
            <w:vMerge/>
            <w:shd w:val="clear" w:color="auto" w:fill="auto"/>
          </w:tcPr>
          <w:p w14:paraId="0E58CCED" w14:textId="77777777" w:rsidR="00260E0F" w:rsidRDefault="00260E0F" w:rsidP="00B119AB">
            <w:pPr>
              <w:pStyle w:val="normal0"/>
              <w:spacing w:line="240" w:lineRule="auto"/>
              <w:contextualSpacing w:val="0"/>
              <w:jc w:val="left"/>
            </w:pPr>
          </w:p>
        </w:tc>
        <w:tc>
          <w:tcPr>
            <w:tcW w:w="1418" w:type="dxa"/>
            <w:shd w:val="clear" w:color="auto" w:fill="8E7CC3"/>
            <w:tcMar>
              <w:top w:w="100" w:type="dxa"/>
              <w:left w:w="100" w:type="dxa"/>
              <w:bottom w:w="100" w:type="dxa"/>
              <w:right w:w="100" w:type="dxa"/>
            </w:tcMar>
          </w:tcPr>
          <w:p w14:paraId="7FBA49C1"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Universal Test &amp; Treat</w:t>
            </w:r>
          </w:p>
        </w:tc>
        <w:tc>
          <w:tcPr>
            <w:tcW w:w="3118" w:type="dxa"/>
            <w:shd w:val="clear" w:color="auto" w:fill="auto"/>
            <w:tcMar>
              <w:top w:w="100" w:type="dxa"/>
              <w:left w:w="100" w:type="dxa"/>
              <w:bottom w:w="100" w:type="dxa"/>
              <w:right w:w="100" w:type="dxa"/>
            </w:tcMar>
          </w:tcPr>
          <w:p w14:paraId="28AC7105" w14:textId="452DB77F" w:rsidR="00260E0F" w:rsidRPr="008D305E" w:rsidRDefault="00260E0F" w:rsidP="00B119AB">
            <w:pPr>
              <w:pStyle w:val="normal0"/>
              <w:spacing w:line="240" w:lineRule="auto"/>
              <w:contextualSpacing w:val="0"/>
              <w:jc w:val="left"/>
              <w:rPr>
                <w:sz w:val="16"/>
                <w:szCs w:val="16"/>
              </w:rPr>
            </w:pPr>
            <w:commentRangeStart w:id="68"/>
            <w:r w:rsidRPr="008D305E">
              <w:rPr>
                <w:sz w:val="16"/>
                <w:szCs w:val="16"/>
              </w:rPr>
              <w:t>Immediate ART &amp; HBCT</w:t>
            </w:r>
            <w:commentRangeEnd w:id="68"/>
            <w:r>
              <w:rPr>
                <w:rStyle w:val="CommentReference"/>
              </w:rPr>
              <w:commentReference w:id="68"/>
            </w:r>
            <w:r w:rsidR="008403D4">
              <w:rPr>
                <w:sz w:val="16"/>
                <w:szCs w:val="16"/>
              </w:rPr>
              <w:t xml:space="preserve"> </w:t>
            </w:r>
            <w:commentRangeStart w:id="69"/>
            <w:r w:rsidR="008403D4">
              <w:rPr>
                <w:sz w:val="16"/>
                <w:szCs w:val="16"/>
              </w:rPr>
              <w:t>(every four years, 90% coverage. 5.4% linked if had not previously been diagnosed, else 25%).</w:t>
            </w:r>
            <w:commentRangeEnd w:id="69"/>
            <w:r w:rsidR="00341091">
              <w:rPr>
                <w:rStyle w:val="CommentReference"/>
              </w:rPr>
              <w:commentReference w:id="69"/>
            </w:r>
          </w:p>
        </w:tc>
        <w:tc>
          <w:tcPr>
            <w:tcW w:w="3544" w:type="dxa"/>
            <w:shd w:val="clear" w:color="auto" w:fill="auto"/>
            <w:tcMar>
              <w:top w:w="100" w:type="dxa"/>
              <w:left w:w="100" w:type="dxa"/>
              <w:bottom w:w="100" w:type="dxa"/>
              <w:right w:w="100" w:type="dxa"/>
            </w:tcMar>
          </w:tcPr>
          <w:p w14:paraId="7A7882B0" w14:textId="06F1B05D" w:rsidR="00260E0F" w:rsidRPr="008D305E" w:rsidRDefault="00260E0F" w:rsidP="00B119AB">
            <w:pPr>
              <w:pStyle w:val="normal0"/>
              <w:spacing w:line="240" w:lineRule="auto"/>
              <w:contextualSpacing w:val="0"/>
              <w:jc w:val="left"/>
              <w:rPr>
                <w:sz w:val="16"/>
                <w:szCs w:val="16"/>
              </w:rPr>
            </w:pPr>
            <w:r w:rsidRPr="008D305E">
              <w:rPr>
                <w:sz w:val="16"/>
                <w:szCs w:val="16"/>
              </w:rPr>
              <w:t>Immediate ART &amp; HBCT</w:t>
            </w:r>
            <w:r w:rsidR="0063026B">
              <w:rPr>
                <w:sz w:val="16"/>
                <w:szCs w:val="16"/>
              </w:rPr>
              <w:t xml:space="preserve"> (every four years, 90% coverage. 5.4% linked if had not previously been diagnosed, else 25%)</w:t>
            </w:r>
            <w:commentRangeStart w:id="70"/>
            <w:r w:rsidRPr="008D305E">
              <w:rPr>
                <w:sz w:val="16"/>
                <w:szCs w:val="16"/>
              </w:rPr>
              <w:t xml:space="preserve">, </w:t>
            </w:r>
            <w:commentRangeStart w:id="71"/>
            <w:r w:rsidRPr="008D305E">
              <w:rPr>
                <w:sz w:val="16"/>
                <w:szCs w:val="16"/>
              </w:rPr>
              <w:t>but 20% fail to start ART and 20% fail to link to ART</w:t>
            </w:r>
            <w:commentRangeEnd w:id="71"/>
            <w:r>
              <w:rPr>
                <w:rStyle w:val="CommentReference"/>
              </w:rPr>
              <w:commentReference w:id="71"/>
            </w:r>
            <w:commentRangeEnd w:id="70"/>
            <w:r w:rsidR="0063026B">
              <w:rPr>
                <w:rStyle w:val="CommentReference"/>
              </w:rPr>
              <w:commentReference w:id="70"/>
            </w:r>
          </w:p>
        </w:tc>
        <w:tc>
          <w:tcPr>
            <w:tcW w:w="2268" w:type="dxa"/>
            <w:shd w:val="clear" w:color="auto" w:fill="auto"/>
            <w:tcMar>
              <w:top w:w="100" w:type="dxa"/>
              <w:left w:w="100" w:type="dxa"/>
              <w:bottom w:w="100" w:type="dxa"/>
              <w:right w:w="100" w:type="dxa"/>
            </w:tcMar>
          </w:tcPr>
          <w:p w14:paraId="7C3A8AC7" w14:textId="268D268C" w:rsidR="00260E0F" w:rsidRPr="00EE6BE4" w:rsidRDefault="005561CF" w:rsidP="00B119AB">
            <w:pPr>
              <w:pStyle w:val="normal0"/>
              <w:spacing w:line="240" w:lineRule="auto"/>
              <w:contextualSpacing w:val="0"/>
              <w:jc w:val="left"/>
              <w:rPr>
                <w:sz w:val="12"/>
                <w:szCs w:val="12"/>
              </w:rPr>
            </w:pPr>
            <w:r w:rsidRPr="00EE6BE4">
              <w:rPr>
                <w:sz w:val="12"/>
                <w:szCs w:val="12"/>
              </w:rPr>
              <w:t>$18 per HBCT person tested ($8 home-visit [</w:t>
            </w:r>
            <w:r w:rsidRPr="00EE6BE4">
              <w:rPr>
                <w:i/>
                <w:sz w:val="12"/>
                <w:szCs w:val="12"/>
              </w:rPr>
              <w:t>Barnabas unpublished</w:t>
            </w:r>
            <w:r w:rsidRPr="00EE6BE4">
              <w:rPr>
                <w:sz w:val="12"/>
                <w:szCs w:val="12"/>
              </w:rPr>
              <w:t>] + $10 rapid HIV-test</w:t>
            </w:r>
            <w:r w:rsidRPr="00EE6BE4">
              <w:rPr>
                <w:sz w:val="12"/>
                <w:szCs w:val="12"/>
              </w:rPr>
              <w:fldChar w:fldCharType="begin"/>
            </w:r>
            <w:r>
              <w:rPr>
                <w:sz w:val="12"/>
                <w:szCs w:val="12"/>
              </w:rPr>
              <w:instrText xml:space="preserve"> ADDIN PAPERS2_CITATIONS &lt;citation&gt;&lt;uuid&gt;482BDA9B-AAA8-4D64-9C78-581AF020F885&lt;/uuid&gt;&lt;priority&gt;36&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Pr="00EE6BE4">
              <w:rPr>
                <w:sz w:val="12"/>
                <w:szCs w:val="12"/>
              </w:rPr>
              <w:fldChar w:fldCharType="separate"/>
            </w:r>
            <w:r w:rsidRPr="00EE6BE4">
              <w:rPr>
                <w:sz w:val="12"/>
                <w:szCs w:val="12"/>
                <w:lang w:val="en-US"/>
              </w:rPr>
              <w:t>{Wright:2004jd}</w:t>
            </w:r>
            <w:r w:rsidRPr="00EE6BE4">
              <w:rPr>
                <w:sz w:val="12"/>
                <w:szCs w:val="12"/>
              </w:rPr>
              <w:fldChar w:fldCharType="end"/>
            </w:r>
            <w:r w:rsidRPr="00EE6BE4">
              <w:rPr>
                <w:sz w:val="12"/>
                <w:szCs w:val="12"/>
              </w:rPr>
              <w:t>).</w:t>
            </w:r>
          </w:p>
        </w:tc>
      </w:tr>
    </w:tbl>
    <w:p w14:paraId="768DA453" w14:textId="77777777" w:rsidR="00C07325" w:rsidRDefault="00B7495C">
      <w:pPr>
        <w:pStyle w:val="Subtitle"/>
        <w:contextualSpacing w:val="0"/>
      </w:pPr>
      <w:r>
        <w:rPr>
          <w:noProof/>
          <w:lang w:val="en-US"/>
        </w:rPr>
        <mc:AlternateContent>
          <mc:Choice Requires="wps">
            <w:drawing>
              <wp:anchor distT="0" distB="0" distL="114300" distR="114300" simplePos="0" relativeHeight="251666432" behindDoc="0" locked="0" layoutInCell="1" allowOverlap="1" wp14:anchorId="29C864BE" wp14:editId="07CDA2D2">
                <wp:simplePos x="0" y="0"/>
                <wp:positionH relativeFrom="column">
                  <wp:posOffset>-114300</wp:posOffset>
                </wp:positionH>
                <wp:positionV relativeFrom="paragraph">
                  <wp:posOffset>14605</wp:posOffset>
                </wp:positionV>
                <wp:extent cx="5829300" cy="228600"/>
                <wp:effectExtent l="0" t="0" r="0" b="0"/>
                <wp:wrapThrough wrapText="bothSides">
                  <wp:wrapPolygon edited="0">
                    <wp:start x="94" y="0"/>
                    <wp:lineTo x="94" y="19200"/>
                    <wp:lineTo x="21365" y="19200"/>
                    <wp:lineTo x="21365" y="0"/>
                    <wp:lineTo x="94" y="0"/>
                  </wp:wrapPolygon>
                </wp:wrapThrough>
                <wp:docPr id="12" name="Text Box 12"/>
                <wp:cNvGraphicFramePr/>
                <a:graphic xmlns:a="http://schemas.openxmlformats.org/drawingml/2006/main">
                  <a:graphicData uri="http://schemas.microsoft.com/office/word/2010/wordprocessingShape">
                    <wps:wsp>
                      <wps:cNvSpPr txBox="1"/>
                      <wps:spPr>
                        <a:xfrm>
                          <a:off x="0" y="0"/>
                          <a:ext cx="5829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044721B" w14:textId="77777777" w:rsidR="00903165" w:rsidRPr="00B7495C" w:rsidRDefault="00903165" w:rsidP="00B7495C">
                            <w:pPr>
                              <w:rPr>
                                <w:rFonts w:ascii="Trebuchet MS" w:hAnsi="Trebuchet MS"/>
                                <w:sz w:val="16"/>
                                <w:szCs w:val="16"/>
                              </w:rPr>
                            </w:pPr>
                            <w:r w:rsidRPr="00B7495C">
                              <w:rPr>
                                <w:rFonts w:ascii="Trebuchet MS" w:hAnsi="Trebuchet MS"/>
                                <w:sz w:val="16"/>
                                <w:szCs w:val="16"/>
                              </w:rPr>
                              <w:t>Table 1. Summary of interventions applied from 2010 to 2030.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2" o:spid="_x0000_s1029" type="#_x0000_t202" style="position:absolute;left:0;text-align:left;margin-left:-8.95pt;margin-top:1.15pt;width:459pt;height:18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" filled="f" stroked="f">
                <v:textbox>
                  <w:txbxContent>
                    <w:p w14:paraId="0044721B" w14:textId="77777777" w:rsidR="00903165" w:rsidRPr="00B7495C" w:rsidRDefault="00903165" w:rsidP="00B7495C">
                      <w:pPr>
                        <w:rPr>
                          <w:rFonts w:ascii="Trebuchet MS" w:hAnsi="Trebuchet MS"/>
                          <w:sz w:val="16"/>
                          <w:szCs w:val="16"/>
                        </w:rPr>
                      </w:pPr>
                      <w:r w:rsidRPr="00B7495C">
                        <w:rPr>
                          <w:rFonts w:ascii="Trebuchet MS" w:hAnsi="Trebuchet MS"/>
                          <w:sz w:val="16"/>
                          <w:szCs w:val="16"/>
                        </w:rPr>
                        <w:t>Table 1. Summary of interventions applied from 2010 to 2030.</w:t>
                      </w:r>
                    </w:p>
                  </w:txbxContent>
                </v:textbox>
                <w10:wrap type="through"/>
              </v:shape>
            </w:pict>
          </mc:Fallback>
        </mc:AlternateContent>
      </w:r>
    </w:p>
    <w:p w14:paraId="4A2CC342" w14:textId="77777777" w:rsidR="00260E0F" w:rsidRDefault="00260E0F">
      <w:pPr>
        <w:sectPr w:rsidR="00260E0F" w:rsidSect="00F40A60">
          <w:pgSz w:w="16838" w:h="11906" w:orient="landscape"/>
          <w:pgMar w:top="284" w:right="1440" w:bottom="284" w:left="1440" w:header="720" w:footer="720" w:gutter="0"/>
          <w:cols w:space="720"/>
        </w:sectPr>
      </w:pPr>
      <w:bookmarkStart w:id="72" w:name="h.y4wfwt853tej" w:colFirst="0" w:colLast="0"/>
      <w:bookmarkStart w:id="73" w:name="h.t1c7wugpot58" w:colFirst="0" w:colLast="0"/>
      <w:bookmarkEnd w:id="72"/>
      <w:bookmarkEnd w:id="73"/>
    </w:p>
    <w:p w14:paraId="3DC902CD" w14:textId="31A67485" w:rsidR="00E21A23" w:rsidRDefault="00E21A23">
      <w:pPr>
        <w:rPr>
          <w:sz w:val="26"/>
        </w:rPr>
      </w:pPr>
    </w:p>
    <w:p w14:paraId="637D57EC" w14:textId="77777777" w:rsidR="005F5B67" w:rsidRDefault="0004446E" w:rsidP="005B464A">
      <w:pPr>
        <w:pStyle w:val="Heading1"/>
        <w:contextualSpacing w:val="0"/>
        <w:rPr>
          <w:ins w:id="74" w:author="Tim Hallett" w:date="2015-01-07T12:42:00Z"/>
          <w:i/>
        </w:rPr>
      </w:pPr>
      <w:r>
        <w:lastRenderedPageBreak/>
        <w:t xml:space="preserve">Results </w:t>
      </w:r>
      <w:r>
        <w:rPr>
          <w:i/>
        </w:rPr>
        <w:t>(1000 words)</w:t>
      </w:r>
    </w:p>
    <w:p w14:paraId="5AA2F6B0" w14:textId="77777777" w:rsidR="00181EEC" w:rsidRDefault="00181EEC" w:rsidP="00784AEC">
      <w:pPr>
        <w:pStyle w:val="normal0"/>
        <w:rPr>
          <w:ins w:id="75" w:author="Tim Hallett" w:date="2015-01-07T12:42:00Z"/>
        </w:rPr>
      </w:pPr>
    </w:p>
    <w:p w14:paraId="5062C897" w14:textId="62FD389C" w:rsidR="00181EEC" w:rsidRPr="00784AEC" w:rsidRDefault="00181EEC" w:rsidP="00784AEC">
      <w:pPr>
        <w:pStyle w:val="normal0"/>
        <w:rPr>
          <w:i/>
        </w:rPr>
      </w:pPr>
      <w:proofErr w:type="gramStart"/>
      <w:ins w:id="76" w:author="Tim Hallett" w:date="2015-01-07T12:42:00Z">
        <w:r w:rsidRPr="00784AEC">
          <w:rPr>
            <w:i/>
          </w:rPr>
          <w:t>Current Sources of Health Losses.</w:t>
        </w:r>
      </w:ins>
      <w:proofErr w:type="gramEnd"/>
    </w:p>
    <w:p w14:paraId="78B63234" w14:textId="346CF4F2" w:rsidR="00906DB9" w:rsidRPr="005F5B67" w:rsidRDefault="00C376C4" w:rsidP="00906DB9">
      <w:pPr>
        <w:pStyle w:val="normal0"/>
        <w:ind w:firstLine="361"/>
      </w:pPr>
      <w:ins w:id="77" w:author="Tim Hallett" w:date="2015-01-07T12:35:00Z">
        <w:r>
          <w:t>We</w:t>
        </w:r>
      </w:ins>
      <w:r w:rsidR="00906DB9">
        <w:t xml:space="preserve"> ran the model in the absence of any interventions to define a baseline scenario.</w:t>
      </w:r>
      <w:r w:rsidR="002D4305">
        <w:t xml:space="preserve"> At baseline, the only route into the HIV care system is via testing through VCT or PICT.</w:t>
      </w:r>
    </w:p>
    <w:p w14:paraId="00B0DD92" w14:textId="77777777" w:rsidR="00832B1B" w:rsidRPr="00FF060A" w:rsidRDefault="00832B1B" w:rsidP="00FF060A">
      <w:pPr>
        <w:pStyle w:val="normal0"/>
        <w:rPr>
          <w:b/>
          <w:i/>
        </w:rPr>
      </w:pPr>
    </w:p>
    <w:p w14:paraId="1C30D414" w14:textId="1FAE1F55" w:rsidR="005F5B67" w:rsidRDefault="00C376C4" w:rsidP="00CA15E4">
      <w:pPr>
        <w:pStyle w:val="normal0"/>
        <w:ind w:firstLine="720"/>
      </w:pPr>
      <w:ins w:id="78" w:author="Tim Hallett" w:date="2015-01-07T12:35:00Z">
        <w:r>
          <w:t>W</w:t>
        </w:r>
      </w:ins>
      <w:r w:rsidR="000A5E0A">
        <w:t xml:space="preserve">e assessed the outcomes of patients from the viewpoint </w:t>
      </w:r>
      <w:r w:rsidR="00A961A6">
        <w:t xml:space="preserve">of </w:t>
      </w:r>
      <w:r w:rsidR="000A5E0A">
        <w:t>the clinic and the community.</w:t>
      </w:r>
      <w:r w:rsidR="00A961A6">
        <w:t xml:space="preserve"> The view of the clinic, considers the care experience of all individuals initiating ART; whereas, the community view considers the care experience of all individuals who suffered an HIV-related death regardless of their state of engagement with care.</w:t>
      </w:r>
      <w:r w:rsidR="000A5E0A">
        <w:t xml:space="preserve"> </w:t>
      </w:r>
      <w:r w:rsidR="004A75A5">
        <w:t>F</w:t>
      </w:r>
      <w:r w:rsidR="00CA15E4">
        <w:t xml:space="preserve">rom figure 2, if we </w:t>
      </w:r>
      <w:r w:rsidR="00434293">
        <w:t>look from the viewpoint of the clinic</w:t>
      </w:r>
      <w:r w:rsidR="00CA15E4">
        <w:t xml:space="preserve">, where we </w:t>
      </w:r>
      <w:r w:rsidR="00434293">
        <w:t xml:space="preserve">examine </w:t>
      </w:r>
      <w:r w:rsidR="00CA15E4">
        <w:t xml:space="preserve">the </w:t>
      </w:r>
      <w:r w:rsidR="00AD2A29">
        <w:t xml:space="preserve">history of care </w:t>
      </w:r>
      <w:r w:rsidR="00CA15E4">
        <w:t xml:space="preserve">engagement </w:t>
      </w:r>
      <w:r w:rsidR="00AD2A29">
        <w:t xml:space="preserve">among individuals initiating ART </w:t>
      </w:r>
      <w:r w:rsidR="00CA15E4">
        <w:t xml:space="preserve">between </w:t>
      </w:r>
      <w:r w:rsidR="00B6198D">
        <w:t>2010 and 2030, we see that 44</w:t>
      </w:r>
      <w:r w:rsidR="00CA15E4">
        <w:t>% of patients that engage with the clinic are retained until t</w:t>
      </w:r>
      <w:r w:rsidR="00B6198D">
        <w:t>hey initiate ART. However, 41</w:t>
      </w:r>
      <w:r w:rsidR="00CA15E4">
        <w:t xml:space="preserve">% of </w:t>
      </w:r>
      <w:ins w:id="79" w:author="Tim Hallett" w:date="2015-01-07T12:37:00Z">
        <w:r w:rsidR="00741DE2">
          <w:t xml:space="preserve">the </w:t>
        </w:r>
      </w:ins>
      <w:ins w:id="80" w:author="Tim Hallett" w:date="2015-01-07T12:38:00Z">
        <w:r w:rsidR="00DA48FC">
          <w:t>deceased persons</w:t>
        </w:r>
      </w:ins>
      <w:ins w:id="81" w:author="Tim Hallett" w:date="2015-01-07T12:37:00Z">
        <w:r w:rsidR="00741DE2">
          <w:t xml:space="preserve"> were</w:t>
        </w:r>
      </w:ins>
      <w:r w:rsidR="00CA15E4">
        <w:t xml:space="preserve"> eligible at first contact with the clinic and are initiated onto ART immediately.</w:t>
      </w:r>
      <w:r w:rsidR="00A54E32">
        <w:t xml:space="preserve"> </w:t>
      </w:r>
      <w:commentRangeStart w:id="82"/>
      <w:proofErr w:type="gramStart"/>
      <w:r w:rsidR="00A54E32">
        <w:t>Among</w:t>
      </w:r>
      <w:commentRangeStart w:id="83"/>
      <w:r w:rsidR="00A54E32">
        <w:t xml:space="preserve"> </w:t>
      </w:r>
      <w:commentRangeEnd w:id="83"/>
      <w:ins w:id="84" w:author="Tim Hallett" w:date="2015-01-07T12:38:00Z">
        <w:r w:rsidR="00DA48FC">
          <w:t xml:space="preserve"> deceased</w:t>
        </w:r>
        <w:proofErr w:type="gramEnd"/>
        <w:r w:rsidR="00DA48FC">
          <w:t xml:space="preserve"> persons </w:t>
        </w:r>
      </w:ins>
      <w:r w:rsidR="00741DE2">
        <w:rPr>
          <w:rStyle w:val="CommentReference"/>
        </w:rPr>
        <w:commentReference w:id="83"/>
      </w:r>
      <w:commentRangeEnd w:id="82"/>
      <w:r w:rsidR="006E641A">
        <w:rPr>
          <w:rStyle w:val="CommentReference"/>
        </w:rPr>
        <w:commentReference w:id="82"/>
      </w:r>
      <w:r w:rsidR="00A54E32">
        <w:t xml:space="preserve">that </w:t>
      </w:r>
      <w:ins w:id="85" w:author="Tim Hallett" w:date="2015-01-07T12:38:00Z">
        <w:r w:rsidR="00DA48FC">
          <w:t xml:space="preserve">had </w:t>
        </w:r>
      </w:ins>
      <w:r w:rsidR="00A54E32">
        <w:t>engage</w:t>
      </w:r>
      <w:ins w:id="86" w:author="Tim Hallett" w:date="2015-01-07T12:38:00Z">
        <w:r w:rsidR="00DA48FC">
          <w:t>d</w:t>
        </w:r>
      </w:ins>
      <w:r w:rsidR="00A54E32">
        <w:t xml:space="preserve"> with pre-ART care, are lost to follow-up </w:t>
      </w:r>
      <w:r w:rsidR="00475FFF">
        <w:t xml:space="preserve">but </w:t>
      </w:r>
      <w:r w:rsidR="00A54E32">
        <w:t xml:space="preserve">subsequently re-engage with care, &lt;1% are not eligible for treatment at return to pre-ART </w:t>
      </w:r>
      <w:commentRangeStart w:id="87"/>
      <w:r w:rsidR="00A54E32">
        <w:t>care</w:t>
      </w:r>
      <w:commentRangeEnd w:id="87"/>
      <w:r w:rsidR="00DA48FC">
        <w:rPr>
          <w:rStyle w:val="CommentReference"/>
        </w:rPr>
        <w:commentReference w:id="87"/>
      </w:r>
      <w:r w:rsidR="00A54E32">
        <w:t>.</w:t>
      </w:r>
    </w:p>
    <w:p w14:paraId="1844B2ED" w14:textId="77777777" w:rsidR="007A51FF" w:rsidRDefault="007A51FF" w:rsidP="00CA15E4">
      <w:pPr>
        <w:pStyle w:val="normal0"/>
        <w:ind w:firstLine="720"/>
      </w:pPr>
    </w:p>
    <w:p w14:paraId="362671C7" w14:textId="44419ADE" w:rsidR="00BF66CB" w:rsidRDefault="007628D2" w:rsidP="00BF66CB">
      <w:pPr>
        <w:pStyle w:val="normal0"/>
        <w:ind w:firstLine="720"/>
      </w:pPr>
      <w:ins w:id="88" w:author="Tim Hallett" w:date="2015-01-07T12:39:00Z">
        <w:r>
          <w:rPr>
            <w:noProof/>
            <w:lang w:val="en-US"/>
          </w:rPr>
          <w:t>In contrast, from the perspective of the whole community,</w:t>
        </w:r>
      </w:ins>
      <w:r w:rsidR="000849D0">
        <w:t xml:space="preserve"> we </w:t>
      </w:r>
      <w:r w:rsidR="007268DB">
        <w:t>see that the major</w:t>
      </w:r>
      <w:r w:rsidR="00B6198D">
        <w:t>ity of HIV-related deaths (57</w:t>
      </w:r>
      <w:r w:rsidR="007268DB">
        <w:t>%) are from individuals who were diagnosed</w:t>
      </w:r>
      <w:r w:rsidR="00E56711">
        <w:t xml:space="preserve"> but failed to start treatment. Among </w:t>
      </w:r>
      <w:r w:rsidR="00F4371A">
        <w:t xml:space="preserve">the &lt;24% of individuals that initiated ART, the majority died after disengaging from ART care, with the remainder </w:t>
      </w:r>
      <w:r w:rsidR="007318FD">
        <w:t>dying as a result of the late initiation of ART (with a CD4 count at initiation of &lt;200 cells/µl) and only a very small proportion dying after initiating ART on-time.</w:t>
      </w:r>
    </w:p>
    <w:p w14:paraId="7BE7C12F" w14:textId="24091D29" w:rsidR="00181EEC" w:rsidRPr="00181EEC" w:rsidRDefault="00181EEC" w:rsidP="00517DDF">
      <w:pPr>
        <w:pStyle w:val="normal0"/>
        <w:rPr>
          <w:ins w:id="89" w:author="Tim Hallett" w:date="2015-01-07T12:42:00Z"/>
          <w:i/>
        </w:rPr>
      </w:pPr>
    </w:p>
    <w:p w14:paraId="04EB212A" w14:textId="0CB084BD" w:rsidR="00181EEC" w:rsidRPr="00517DDF" w:rsidRDefault="00E56711" w:rsidP="00517DDF">
      <w:pPr>
        <w:pStyle w:val="normal0"/>
        <w:rPr>
          <w:i/>
        </w:rPr>
      </w:pPr>
      <w:r>
        <w:rPr>
          <w:noProof/>
          <w:lang w:val="en-US"/>
        </w:rPr>
        <mc:AlternateContent>
          <mc:Choice Requires="wpg">
            <w:drawing>
              <wp:anchor distT="0" distB="0" distL="114300" distR="114300" simplePos="0" relativeHeight="251660288" behindDoc="0" locked="0" layoutInCell="1" allowOverlap="1" wp14:anchorId="76EC04F0" wp14:editId="6AE10E24">
                <wp:simplePos x="0" y="0"/>
                <wp:positionH relativeFrom="column">
                  <wp:posOffset>0</wp:posOffset>
                </wp:positionH>
                <wp:positionV relativeFrom="paragraph">
                  <wp:posOffset>38100</wp:posOffset>
                </wp:positionV>
                <wp:extent cx="5829300" cy="2971800"/>
                <wp:effectExtent l="25400" t="25400" r="0" b="0"/>
                <wp:wrapThrough wrapText="bothSides">
                  <wp:wrapPolygon edited="0">
                    <wp:start x="-94" y="-185"/>
                    <wp:lineTo x="-94" y="19385"/>
                    <wp:lineTo x="94" y="20492"/>
                    <wp:lineTo x="94" y="21415"/>
                    <wp:lineTo x="21365" y="21415"/>
                    <wp:lineTo x="21459" y="-185"/>
                    <wp:lineTo x="-94" y="-185"/>
                  </wp:wrapPolygon>
                </wp:wrapThrough>
                <wp:docPr id="11" name="Group 11"/>
                <wp:cNvGraphicFramePr/>
                <a:graphic xmlns:a="http://schemas.openxmlformats.org/drawingml/2006/main">
                  <a:graphicData uri="http://schemas.microsoft.com/office/word/2010/wordprocessingGroup">
                    <wpg:wgp>
                      <wpg:cNvGrpSpPr/>
                      <wpg:grpSpPr>
                        <a:xfrm>
                          <a:off x="0" y="0"/>
                          <a:ext cx="5829300" cy="2971800"/>
                          <a:chOff x="0" y="0"/>
                          <a:chExt cx="5829300" cy="2971800"/>
                        </a:xfrm>
                      </wpg:grpSpPr>
                      <wps:wsp>
                        <wps:cNvPr id="8" name="Text Box 8"/>
                        <wps:cNvSpPr txBox="1"/>
                        <wps:spPr>
                          <a:xfrm>
                            <a:off x="0" y="2743200"/>
                            <a:ext cx="5829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9DBB6C5" w14:textId="77777777" w:rsidR="00903165" w:rsidRPr="00BF66CB" w:rsidRDefault="00903165" w:rsidP="00E80833">
                              <w:pPr>
                                <w:pStyle w:val="Subtitle"/>
                                <w:contextualSpacing w:val="0"/>
                              </w:pPr>
                              <w:r>
                                <w:t xml:space="preserve">Figure 2. </w:t>
                              </w:r>
                              <w:proofErr w:type="gramStart"/>
                              <w:r>
                                <w:t>Comparison between the community view and the clinic view of HIV Care.</w:t>
                              </w:r>
                              <w:proofErr w:type="gramEnd"/>
                            </w:p>
                            <w:p w14:paraId="3CFF72B1" w14:textId="77777777" w:rsidR="00903165" w:rsidRDefault="0090316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 name="Picture 7" descr="Macintosh HD:Users:jack:Dropbox:DIDE - HIVMC:Treatment Cascade:Paper:Figures:Figure2:Figure2.pdf"/>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9605" cy="2661920"/>
                          </a:xfrm>
                          <a:prstGeom prst="rect">
                            <a:avLst/>
                          </a:prstGeom>
                          <a:noFill/>
                          <a:ln w="12700" cmpd="sng">
                            <a:solidFill>
                              <a:srgbClr val="000000"/>
                            </a:solidFill>
                          </a:ln>
                        </pic:spPr>
                      </pic:pic>
                    </wpg:wgp>
                  </a:graphicData>
                </a:graphic>
              </wp:anchor>
            </w:drawing>
          </mc:Choice>
          <mc:Fallback>
            <w:pict>
              <v:group id="Group 11" o:spid="_x0000_s1030" style="position:absolute;left:0;text-align:left;margin-left:0;margin-top:3pt;width:459pt;height:234pt;z-index:251660288" coordsize="5829300,29718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">
                <v:shape id="Text Box 8" o:spid="_x0000_s1031" type="#_x0000_t202" style="position:absolute;top:2743200;width:58293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" filled="f" stroked="f">
                  <v:textbox>
                    <w:txbxContent>
                      <w:p w14:paraId="39DBB6C5" w14:textId="77777777" w:rsidR="00903165" w:rsidRPr="00BF66CB" w:rsidRDefault="00903165" w:rsidP="00E80833">
                        <w:pPr>
                          <w:pStyle w:val="Subtitle"/>
                          <w:contextualSpacing w:val="0"/>
                        </w:pPr>
                        <w:r>
                          <w:t xml:space="preserve">Figure 2. </w:t>
                        </w:r>
                        <w:proofErr w:type="gramStart"/>
                        <w:r>
                          <w:t>Comparison between the community view and the clinic view of HIV Care.</w:t>
                        </w:r>
                        <w:proofErr w:type="gramEnd"/>
                      </w:p>
                      <w:p w14:paraId="3CFF72B1" w14:textId="77777777" w:rsidR="00903165" w:rsidRDefault="00903165"/>
                    </w:txbxContent>
                  </v:textbox>
                </v:shape>
                <v:shape id="Picture 7" o:spid="_x0000_s1032" type="#_x0000_t75" alt="Macintosh HD:Users:jack:Dropbox:DIDE - HIVMC:Treatment Cascade:Paper:Figures:Figure2:Figure2.pdf" style="position:absolute;width:5729605;height:26619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1T&#10;GATDAAAA2gAAAA8AAABkcnMvZG93bnJldi54bWxEj0FLw0AUhO8F/8PyBG/NRsFWYrdFCwU9tk1R&#10;b4/sMxuafRuyzyT9925B8DjMzDfMajP5Vg3UxyawgfssB0VcBdtwbaA87uZPoKIgW2wDk4ELRdis&#10;b2YrLGwYeU/DQWqVIBwLNOBEukLrWDnyGLPQESfvO/QeJcm+1rbHMcF9qx/yfKE9NpwWHHa0dVSd&#10;Dz/ewOhCfv76lNfdYzmU0/vHZXGSrTF3t9PLMyihSf7Df+03a2AJ1yvpBuj1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PVMYBMMAAADaAAAADwAAAAAAAAAAAAAAAACcAgAA&#10;ZHJzL2Rvd25yZXYueG1sUEsFBgAAAAAEAAQA9wAAAIwDAAAAAA==&#10;" stroked="t" strokeweight="1pt">
                  <v:imagedata r:id="rId13" o:title="Figure2.pdf"/>
                  <v:path arrowok="t"/>
                </v:shape>
                <w10:wrap type="through"/>
              </v:group>
            </w:pict>
          </mc:Fallback>
        </mc:AlternateContent>
      </w:r>
      <w:ins w:id="90" w:author="Tim Hallett" w:date="2015-01-07T12:42:00Z">
        <w:r w:rsidR="00181EEC" w:rsidRPr="00517DDF">
          <w:rPr>
            <w:i/>
          </w:rPr>
          <w:t>The Impact of Isolated Interventions</w:t>
        </w:r>
      </w:ins>
    </w:p>
    <w:p w14:paraId="4B63E9C0" w14:textId="48CECDF5" w:rsidR="000743C3" w:rsidRDefault="008C3ADF" w:rsidP="00E757ED">
      <w:pPr>
        <w:pStyle w:val="normal0"/>
        <w:ind w:firstLine="720"/>
        <w:rPr>
          <w:ins w:id="91" w:author="Tim Hallett" w:date="2015-01-07T12:44:00Z"/>
        </w:rPr>
      </w:pPr>
      <w:ins w:id="92" w:author="Tim Hallett" w:date="2015-01-07T12:43:00Z">
        <w:r>
          <w:t>W</w:t>
        </w:r>
      </w:ins>
      <w:r w:rsidR="009A799E">
        <w:t>e applied each of our 12 interventions in turn and assessed the impact on DALYs averted, compared to baseline, and the additional cost of care, compared to baseline, between 2010 and 2030 (figure 3).</w:t>
      </w:r>
      <w:r w:rsidR="00E757ED">
        <w:rPr>
          <w:noProof/>
          <w:lang w:val="en-US"/>
        </w:rPr>
        <w:t xml:space="preserve"> </w:t>
      </w:r>
      <w:r w:rsidR="00BA6022">
        <w:t>Universal Test and Treat is by far t</w:t>
      </w:r>
      <w:r w:rsidR="00077847">
        <w:t>he most impactful intervention (5,587,234 DALYs averted between 2010 and 2030)</w:t>
      </w:r>
      <w:r w:rsidR="00BA6022">
        <w:t>, as this intervention does away with pre-ART care completely</w:t>
      </w:r>
      <w:r w:rsidR="008C5FE3">
        <w:t>,</w:t>
      </w:r>
      <w:r w:rsidR="00BA6022">
        <w:t xml:space="preserve"> initiating all HIV-positive individuals onto ART immediately and actively seeking infected individuals through HBCT.</w:t>
      </w:r>
      <w:r w:rsidR="0050562A">
        <w:t xml:space="preserve"> </w:t>
      </w:r>
      <w:r w:rsidR="00716EFA">
        <w:t>The second most impactful intervention is Immediate ART</w:t>
      </w:r>
      <w:r w:rsidR="00461FC2">
        <w:t xml:space="preserve"> (3,616,936 DALYs averted)</w:t>
      </w:r>
      <w:r w:rsidR="00E14801">
        <w:t>, followed by HBCT with POC CD4 testing</w:t>
      </w:r>
      <w:r w:rsidR="00461FC2">
        <w:t xml:space="preserve"> (3,534,967 DALYs averted)</w:t>
      </w:r>
      <w:r w:rsidR="00E14801">
        <w:t xml:space="preserve">. These three interventions </w:t>
      </w:r>
      <w:r w:rsidR="007B4ADA">
        <w:t>actively seek individuals and in the case of Immediate ART and Universal Test and Treat, remove pre-ART care completely.</w:t>
      </w:r>
    </w:p>
    <w:p w14:paraId="530B4C02" w14:textId="355DA4D7" w:rsidR="0050562A" w:rsidRDefault="0050562A" w:rsidP="00E757ED">
      <w:pPr>
        <w:pStyle w:val="normal0"/>
        <w:ind w:firstLine="720"/>
      </w:pPr>
      <w:r>
        <w:t xml:space="preserve">The remaining </w:t>
      </w:r>
      <w:ins w:id="93" w:author="Ellen McRobie" w:date="2015-01-06T10:32:00Z">
        <w:r w:rsidR="005A49AF">
          <w:t xml:space="preserve">single </w:t>
        </w:r>
      </w:ins>
      <w:r>
        <w:t>interventions</w:t>
      </w:r>
      <w:r w:rsidR="00D5677F">
        <w:t xml:space="preserve"> are less impactful but highlight important issues in the dynamics of HIV care. For instance, the ART Outreach and Adherence interventions are not </w:t>
      </w:r>
      <w:ins w:id="94" w:author="Tim Hallett" w:date="2015-01-07T12:44:00Z">
        <w:r w:rsidR="000743C3">
          <w:t xml:space="preserve">highly </w:t>
        </w:r>
      </w:ins>
      <w:r w:rsidR="00D5677F">
        <w:lastRenderedPageBreak/>
        <w:t>impactful</w:t>
      </w:r>
      <w:r w:rsidR="00D731D9">
        <w:t xml:space="preserve"> (744,915 and 697,265 DALYs averted, respectively)</w:t>
      </w:r>
      <w:r w:rsidR="00D5677F">
        <w:t xml:space="preserve"> due to weaknesses in care </w:t>
      </w:r>
      <w:r w:rsidR="008963DB">
        <w:t>upstream,</w:t>
      </w:r>
      <w:r w:rsidR="00D5677F">
        <w:t xml:space="preserve"> many individuals never initiate ART (&gt;75% of all HIV-related deaths between 2010 and 2030).</w:t>
      </w:r>
      <w:r w:rsidR="00BB0E0E">
        <w:t xml:space="preserve"> </w:t>
      </w:r>
    </w:p>
    <w:p w14:paraId="736FB9B9" w14:textId="77777777" w:rsidR="00BB0E0E" w:rsidRDefault="00BB0E0E" w:rsidP="00FF060A">
      <w:pPr>
        <w:pStyle w:val="normal0"/>
      </w:pPr>
    </w:p>
    <w:p w14:paraId="2034D59C" w14:textId="18F04C18" w:rsidR="00F542BC" w:rsidRDefault="00BB0E0E" w:rsidP="00FF060A">
      <w:pPr>
        <w:pStyle w:val="normal0"/>
      </w:pPr>
      <w:r>
        <w:tab/>
      </w:r>
      <w:ins w:id="95" w:author="Tim Hallett" w:date="2015-01-07T12:46:00Z">
        <w:r w:rsidR="00147C94">
          <w:t>Among the testing interventions,</w:t>
        </w:r>
      </w:ins>
      <w:r w:rsidR="007125CC">
        <w:t xml:space="preserve"> the maximum impact scenario of HBCT is much more impactful than the VCT intervention</w:t>
      </w:r>
      <w:r w:rsidR="003A6AD8">
        <w:t xml:space="preserve"> (1,882,403 and</w:t>
      </w:r>
      <w:r w:rsidR="008C5FE3">
        <w:t xml:space="preserve"> 615,857 DALYs averted, respecti</w:t>
      </w:r>
      <w:r w:rsidR="003A6AD8">
        <w:t>vely)</w:t>
      </w:r>
      <w:r w:rsidR="007125CC">
        <w:t>; however, the realistic scenario of the HBCT intervention (imperfect linkage to care) highlights the importance of linkage after HBCT as this is less impactful than the maximum impact VCT intervention</w:t>
      </w:r>
      <w:r w:rsidR="003A6AD8">
        <w:t xml:space="preserve"> (</w:t>
      </w:r>
      <w:r w:rsidR="006C7A41">
        <w:t>431,574 and 615,857 DALYs averted, respectively)</w:t>
      </w:r>
      <w:r w:rsidR="007125CC">
        <w:t>.</w:t>
      </w:r>
      <w:r w:rsidR="009C4A17">
        <w:t xml:space="preserve"> </w:t>
      </w:r>
      <w:r w:rsidR="00F542BC">
        <w:t>Yet, both scenarios of the HBCT intervention are more than twice as expensive to implement than the VCT intervention</w:t>
      </w:r>
      <w:r w:rsidR="004D0BCA">
        <w:t xml:space="preserve"> ($2.62b, $2.06b and $898.44m (2013 USD), respectively)</w:t>
      </w:r>
      <w:r w:rsidR="00F542BC">
        <w:t>.</w:t>
      </w:r>
    </w:p>
    <w:p w14:paraId="25F38EA0" w14:textId="77777777" w:rsidR="00F542BC" w:rsidRDefault="00F542BC" w:rsidP="00FF060A">
      <w:pPr>
        <w:pStyle w:val="normal0"/>
      </w:pPr>
    </w:p>
    <w:p w14:paraId="0BB35882" w14:textId="77777777" w:rsidR="00BB0E0E" w:rsidRDefault="009C4A17" w:rsidP="00F542BC">
      <w:pPr>
        <w:pStyle w:val="normal0"/>
        <w:ind w:firstLine="720"/>
      </w:pPr>
      <w:r>
        <w:t xml:space="preserve">Among the linkage interventions, HBCT </w:t>
      </w:r>
      <w:r w:rsidR="001D6C96">
        <w:t xml:space="preserve">POC CD4 </w:t>
      </w:r>
      <w:r>
        <w:t>is the most impactful as it combines HBCT with a POC CD4 test to alert HIV-positive individuals of their eligibility for treatment</w:t>
      </w:r>
      <w:r w:rsidR="001D6C96">
        <w:t xml:space="preserve"> (3,534,967 DALYs averted)</w:t>
      </w:r>
      <w:r>
        <w:t>.</w:t>
      </w:r>
      <w:r w:rsidR="00450E1D">
        <w:t xml:space="preserve"> This is the second most expensive intervention due to the cost of POC CD4 test kits and the cost of actively seeking individuals at home</w:t>
      </w:r>
      <w:r w:rsidR="001D6C96">
        <w:t xml:space="preserve"> ($3.13m between 2010 and 2030)</w:t>
      </w:r>
      <w:r w:rsidR="00450E1D">
        <w:t>.</w:t>
      </w:r>
      <w:r w:rsidR="00FA201D">
        <w:t xml:space="preserve"> Interestingly, the VCT POC CD4 intervention averts more DALYs in the twenty-year period th</w:t>
      </w:r>
      <w:r w:rsidR="0077069E">
        <w:t>a</w:t>
      </w:r>
      <w:r w:rsidR="00FA201D">
        <w:t>n the Linkage intervention</w:t>
      </w:r>
      <w:r w:rsidR="002161BE">
        <w:t xml:space="preserve"> (1,434,508 vs. 815,994 DALYs averted)</w:t>
      </w:r>
      <w:r w:rsidR="00FA201D">
        <w:t>. This is due to the VCT POC CD4 intervention providing perfect linkage to care with the addition of a POC CD4 test; this also explains the difference in cost between the two interventions</w:t>
      </w:r>
      <w:r w:rsidR="00EB32B6">
        <w:t xml:space="preserve"> ($527.20m vs. $294.73m)</w:t>
      </w:r>
      <w:r w:rsidR="00FA201D">
        <w:t>.</w:t>
      </w:r>
    </w:p>
    <w:p w14:paraId="7A573888" w14:textId="77777777" w:rsidR="00FA201D" w:rsidRDefault="00FA201D" w:rsidP="00F542BC">
      <w:pPr>
        <w:pStyle w:val="normal0"/>
        <w:ind w:firstLine="720"/>
      </w:pPr>
    </w:p>
    <w:p w14:paraId="2597462F" w14:textId="25915B76" w:rsidR="00A319B9" w:rsidRDefault="00FF1D10" w:rsidP="00E56711">
      <w:pPr>
        <w:pStyle w:val="normal0"/>
        <w:ind w:firstLine="720"/>
        <w:rPr>
          <w:ins w:id="96" w:author="Tim Hallett" w:date="2015-01-07T12:43:00Z"/>
        </w:rPr>
      </w:pPr>
      <w:r>
        <w:t>The pre-ART retention interventions each have quite an impact on averting DALYs.</w:t>
      </w:r>
      <w:r w:rsidR="008B5425">
        <w:t xml:space="preserve"> Of these interventions, the maximum impact scenario of Improved Care, the intervention preventing loss from pre-ART care was most impactful</w:t>
      </w:r>
      <w:r w:rsidR="00805A46">
        <w:t xml:space="preserve"> (1,949,321 DALYs averted)</w:t>
      </w:r>
      <w:r w:rsidR="008B5425">
        <w:t>, followed closely by the maximum impact scenario of the Pre-ART Outreach intervention that re-engages anyone lost from pre-ART care</w:t>
      </w:r>
      <w:r w:rsidR="00805A46">
        <w:t xml:space="preserve"> (1,825,372 DALYs averted)</w:t>
      </w:r>
      <w:r w:rsidR="008B5425">
        <w:t>. Interestingly, the maximum impact Improved Care intervention is only slightly more expensive than the maximum impact Pre-ART Outreach intervention; this is</w:t>
      </w:r>
      <w:ins w:id="97" w:author="Tim Hallett" w:date="2015-01-07T12:59:00Z">
        <w:r w:rsidR="002A1595">
          <w:t xml:space="preserve"> </w:t>
        </w:r>
      </w:ins>
      <w:r w:rsidR="008B5425">
        <w:t>due to the cost of additional testing retaining individuals in pre-ART care incurs</w:t>
      </w:r>
      <w:r w:rsidR="0035786F">
        <w:t xml:space="preserve"> (</w:t>
      </w:r>
      <w:r w:rsidR="00BB3896">
        <w:t>$983.26m vs. $689.03m</w:t>
      </w:r>
      <w:r w:rsidR="0035786F">
        <w:t>)</w:t>
      </w:r>
      <w:r w:rsidR="008B5425">
        <w:t xml:space="preserve">. If we compare the POC CD4 intervention against the VCT POC CD4 intervention, we see that the </w:t>
      </w:r>
      <w:r w:rsidR="009B233A">
        <w:t xml:space="preserve">former </w:t>
      </w:r>
      <w:r w:rsidR="008B5425">
        <w:t xml:space="preserve">is less impactful and also cheaper than the </w:t>
      </w:r>
      <w:r w:rsidR="009B233A">
        <w:t xml:space="preserve">latter </w:t>
      </w:r>
      <w:r w:rsidR="00E543C9">
        <w:t>(1,352,379 DALYs averted at a cost of $498.27m vs. 1,434,508 DALYs averted at a cost of $527.20m)</w:t>
      </w:r>
      <w:r w:rsidR="008B5425">
        <w:t xml:space="preserve">. The reasoning behind this is that the VCT POC CD4 intervention immediately links all individuals testing through VCT and </w:t>
      </w:r>
      <w:r w:rsidR="006C5AAE">
        <w:t>provides them with a POC CD4 test; whereas, the POC CD4 intervention applies only to individuals who have entered pre-ART care. That is, patients that have successfully linked to care.</w:t>
      </w:r>
      <w:r w:rsidR="008170B2">
        <w:t xml:space="preserve"> Thus, without perfect linkage POC CD4 testing involves testing fewer individuals.</w:t>
      </w:r>
      <w:r w:rsidR="00E1353D">
        <w:t xml:space="preserve"> </w:t>
      </w:r>
      <w:r w:rsidR="00AD4F28">
        <w:t>As previously mentioned, the ART retention interventions are not quite so impactful as few individuals ever initiate ART. However, both scenarios of the ART Outreach intervention are more impactful and more expensive (by increasing the total life-years spent on ART)</w:t>
      </w:r>
      <w:r w:rsidR="002D5BC2">
        <w:t xml:space="preserve"> than the </w:t>
      </w:r>
      <w:ins w:id="98" w:author="Ellen McRobie" w:date="2015-01-06T10:34:00Z">
        <w:r w:rsidR="006D7990">
          <w:t>a</w:t>
        </w:r>
      </w:ins>
      <w:r w:rsidR="002D5BC2">
        <w:t>dherence interventions.</w:t>
      </w:r>
      <w:r w:rsidR="00825171" w:rsidRPr="00825171">
        <w:rPr>
          <w:noProof/>
          <w:lang w:val="en-US"/>
        </w:rPr>
        <w:t xml:space="preserve"> </w:t>
      </w:r>
      <w:r w:rsidR="00E1353D" w:rsidRPr="00E1353D">
        <w:rPr>
          <w:noProof/>
          <w:lang w:val="en-US"/>
        </w:rPr>
        <w:t xml:space="preserve"> </w:t>
      </w:r>
    </w:p>
    <w:p w14:paraId="376C2D73" w14:textId="77777777" w:rsidR="00181EEC" w:rsidRDefault="00181EEC" w:rsidP="00E56711">
      <w:pPr>
        <w:pStyle w:val="normal0"/>
        <w:rPr>
          <w:ins w:id="99" w:author="Tim Hallett" w:date="2015-01-07T12:43:00Z"/>
          <w:i/>
        </w:rPr>
      </w:pPr>
    </w:p>
    <w:p w14:paraId="4C186D58" w14:textId="77777777" w:rsidR="00181EEC" w:rsidRPr="00E56711" w:rsidRDefault="00181EEC" w:rsidP="00E56711">
      <w:pPr>
        <w:pStyle w:val="normal0"/>
        <w:rPr>
          <w:ins w:id="100" w:author="Tim Hallett" w:date="2015-01-07T12:43:00Z"/>
          <w:i/>
        </w:rPr>
      </w:pPr>
      <w:ins w:id="101" w:author="Tim Hallett" w:date="2015-01-07T12:43:00Z">
        <w:r w:rsidRPr="00E56711">
          <w:rPr>
            <w:i/>
          </w:rPr>
          <w:t>The Impact of Bundles Of Interventions</w:t>
        </w:r>
      </w:ins>
    </w:p>
    <w:p w14:paraId="60279744" w14:textId="77777777" w:rsidR="00181EEC" w:rsidRPr="004D3BDD" w:rsidRDefault="00181EEC" w:rsidP="00A319B9">
      <w:pPr>
        <w:pStyle w:val="normal0"/>
        <w:ind w:firstLine="720"/>
      </w:pPr>
    </w:p>
    <w:p w14:paraId="453B813D" w14:textId="71A99862" w:rsidR="0045606F" w:rsidRDefault="003A4313" w:rsidP="003A4313">
      <w:pPr>
        <w:pStyle w:val="normal0"/>
        <w:ind w:firstLine="361"/>
      </w:pPr>
      <w:r>
        <w:t xml:space="preserve">Our results from the univariate analysis indicate that there is no single high-impact low-cost intervention, highlighting that there is no single point of weakness along the cascade of care but rather deficiencies throughout. </w:t>
      </w:r>
      <w:proofErr w:type="gramStart"/>
      <w:ins w:id="102" w:author="Tim Hallett" w:date="2015-01-07T13:00:00Z">
        <w:r>
          <w:t xml:space="preserve">An optimal combination of interventions can be found by simulating all possible combinations of interventions and selecting those </w:t>
        </w:r>
      </w:ins>
      <w:r w:rsidR="00533DB5">
        <w:t>that</w:t>
      </w:r>
      <w:ins w:id="103" w:author="Tim Hallett" w:date="2015-01-07T13:00:00Z">
        <w:r>
          <w:t>, at each budget level, provide the greatest increase in health</w:t>
        </w:r>
        <w:proofErr w:type="gramEnd"/>
        <w:r>
          <w:t xml:space="preserve">. </w:t>
        </w:r>
      </w:ins>
      <w:ins w:id="104" w:author="Tim Hallett" w:date="2015-01-07T13:02:00Z">
        <w:r w:rsidR="00E259EF">
          <w:t>We did this for all the ‘realistic’ interventions and imposed the additional constraint that</w:t>
        </w:r>
        <w:commentRangeStart w:id="105"/>
        <w:r w:rsidR="00E259EF">
          <w:t>,</w:t>
        </w:r>
        <w:commentRangeStart w:id="106"/>
        <w:r w:rsidR="00E259EF">
          <w:t xml:space="preserve"> once an intervention has been included in the combination at one budget level it cannot be removed at higher budget levels. </w:t>
        </w:r>
      </w:ins>
      <w:commentRangeEnd w:id="105"/>
      <w:ins w:id="107" w:author="Tim Hallett" w:date="2015-01-07T13:03:00Z">
        <w:r w:rsidR="00E259EF">
          <w:rPr>
            <w:rStyle w:val="CommentReference"/>
          </w:rPr>
          <w:commentReference w:id="105"/>
        </w:r>
      </w:ins>
      <w:commentRangeEnd w:id="106"/>
      <w:r w:rsidR="00533DB5">
        <w:rPr>
          <w:rStyle w:val="CommentReference"/>
        </w:rPr>
        <w:commentReference w:id="106"/>
      </w:r>
      <w:ins w:id="109" w:author="Tim Hallett" w:date="2015-01-07T13:04:00Z">
        <w:r w:rsidR="006444A3">
          <w:t>Figure 4.</w:t>
        </w:r>
      </w:ins>
    </w:p>
    <w:p w14:paraId="5759825F" w14:textId="77777777" w:rsidR="00903165" w:rsidRDefault="00903165" w:rsidP="00BE6FB5">
      <w:pPr>
        <w:pStyle w:val="normal0"/>
        <w:ind w:firstLine="720"/>
      </w:pPr>
    </w:p>
    <w:p w14:paraId="16D9E26B" w14:textId="7776A62C" w:rsidR="006444A3" w:rsidRDefault="009B2545" w:rsidP="00BE6FB5">
      <w:pPr>
        <w:pStyle w:val="normal0"/>
        <w:ind w:firstLine="720"/>
        <w:rPr>
          <w:ins w:id="110" w:author="Tim Hallett" w:date="2015-01-07T13:05:00Z"/>
        </w:rPr>
      </w:pPr>
      <w:r>
        <w:t>A combination of six interventions averts 4.45m DALYs</w:t>
      </w:r>
      <w:r w:rsidR="00971178">
        <w:t xml:space="preserve"> at a cost of $353 per DALY averted. The interventions used are </w:t>
      </w:r>
      <w:r w:rsidR="00BE6FB5">
        <w:t xml:space="preserve">ART Outreach ($310 per DALY averted), POC CD4 ($346 per DALY averted), VCT POC CD4 ($347 per DALY </w:t>
      </w:r>
      <w:r w:rsidR="00BE6FB5">
        <w:lastRenderedPageBreak/>
        <w:t>averted), Linkage ($348 per DALY averted), Pre-ART Outreach ($351 per DALY averted) and Adherence ($353 per DALY averted)</w:t>
      </w:r>
      <w:r w:rsidR="00971178">
        <w:t>. These interventions</w:t>
      </w:r>
      <w:r w:rsidR="00FB6A87">
        <w:t xml:space="preserve">, strengthening </w:t>
      </w:r>
      <w:r w:rsidR="00971178">
        <w:t>linkage, pre-</w:t>
      </w:r>
      <w:r w:rsidR="00FB6A87">
        <w:t>ART retention and ART retention, greatly improve care and reduce the total DALYs accrued by HIV-positive individuals.</w:t>
      </w:r>
      <w:r w:rsidR="004F7A14">
        <w:t xml:space="preserve"> </w:t>
      </w:r>
    </w:p>
    <w:p w14:paraId="261207AD" w14:textId="77777777" w:rsidR="00903165" w:rsidRDefault="00903165" w:rsidP="00BE6FB5">
      <w:pPr>
        <w:pStyle w:val="normal0"/>
        <w:ind w:firstLine="720"/>
      </w:pPr>
    </w:p>
    <w:p w14:paraId="3FCFF3DE" w14:textId="77777777" w:rsidR="005B464A" w:rsidRDefault="004F7A14" w:rsidP="00BE6FB5">
      <w:pPr>
        <w:pStyle w:val="normal0"/>
        <w:ind w:firstLine="720"/>
        <w:rPr>
          <w:ins w:id="111" w:author="Tim Hallett" w:date="2015-01-07T13:05:00Z"/>
        </w:rPr>
      </w:pPr>
      <w:r>
        <w:t xml:space="preserve">If we compare the cost and impact of our combination of interventions (figure 4), with the results of our univariate analysis (figure 3), we see that our combination of interventions produces 88% of the impact of the realistic Universal Test and Treat intervention (4,450,326 vs. 5,078,370 DALYs averted) at 44% of the cost per DALY </w:t>
      </w:r>
      <w:r w:rsidR="00A57263">
        <w:t>averted</w:t>
      </w:r>
      <w:r>
        <w:t xml:space="preserve"> ($363 vs. $803 per DALY averted)</w:t>
      </w:r>
      <w:r w:rsidR="004556D6">
        <w:t>, shown in figure 5.</w:t>
      </w:r>
    </w:p>
    <w:p w14:paraId="27CB730D" w14:textId="77777777" w:rsidR="006444A3" w:rsidRDefault="006444A3" w:rsidP="00BE6FB5">
      <w:pPr>
        <w:pStyle w:val="normal0"/>
        <w:ind w:firstLine="720"/>
        <w:rPr>
          <w:ins w:id="112" w:author="Tim Hallett" w:date="2015-01-07T13:05:00Z"/>
        </w:rPr>
      </w:pPr>
    </w:p>
    <w:p w14:paraId="430986AD" w14:textId="729BEF29" w:rsidR="006444A3" w:rsidRDefault="006444A3" w:rsidP="00BE6FB5">
      <w:pPr>
        <w:pStyle w:val="normal0"/>
        <w:ind w:firstLine="720"/>
        <w:rPr>
          <w:ins w:id="113" w:author="Tim Hallett" w:date="2015-01-07T13:05:00Z"/>
        </w:rPr>
      </w:pPr>
      <w:ins w:id="114" w:author="Tim Hallett" w:date="2015-01-07T13:05:00Z">
        <w:r>
          <w:t xml:space="preserve">+ </w:t>
        </w:r>
        <w:proofErr w:type="gramStart"/>
        <w:r>
          <w:t>say</w:t>
        </w:r>
        <w:proofErr w:type="gramEnd"/>
        <w:r>
          <w:t xml:space="preserve"> something about the distributuion of deaths under each of these scenario (do they tackle different pieces of the ‘pie’).</w:t>
        </w:r>
      </w:ins>
    </w:p>
    <w:p w14:paraId="54A486E3" w14:textId="6332F240" w:rsidR="00B119AB" w:rsidRDefault="00EE515B" w:rsidP="002B3234">
      <w:pPr>
        <w:pStyle w:val="normal0"/>
        <w:ind w:firstLine="720"/>
        <w:jc w:val="left"/>
        <w:sectPr w:rsidR="00B119AB">
          <w:pgSz w:w="11906" w:h="16838"/>
          <w:pgMar w:top="1440" w:right="1440" w:bottom="1440" w:left="1440" w:header="720" w:footer="720" w:gutter="0"/>
          <w:cols w:space="720"/>
        </w:sectPr>
      </w:pPr>
      <w:r>
        <w:rPr>
          <w:noProof/>
          <w:lang w:val="en-US"/>
        </w:rPr>
        <w:drawing>
          <wp:anchor distT="0" distB="0" distL="114300" distR="114300" simplePos="0" relativeHeight="251676672" behindDoc="0" locked="0" layoutInCell="1" allowOverlap="1" wp14:anchorId="5A60DB71" wp14:editId="348472EB">
            <wp:simplePos x="0" y="0"/>
            <wp:positionH relativeFrom="column">
              <wp:posOffset>0</wp:posOffset>
            </wp:positionH>
            <wp:positionV relativeFrom="paragraph">
              <wp:posOffset>809625</wp:posOffset>
            </wp:positionV>
            <wp:extent cx="5069840" cy="3379470"/>
            <wp:effectExtent l="0" t="0" r="0" b="0"/>
            <wp:wrapTopAndBottom/>
            <wp:docPr id="5" name="Picture 5" descr="jjo11:cascade:CareCascadeV2:December:15th:Normal:plots:multivariate:mortalityInterventionBundle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jo11:cascade:CareCascadeV2:December:15th:Normal:plots:multivariate:mortalityInterventionBundles.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69840" cy="3379470"/>
                    </a:xfrm>
                    <a:prstGeom prst="rect">
                      <a:avLst/>
                    </a:prstGeom>
                    <a:noFill/>
                    <a:ln>
                      <a:noFill/>
                    </a:ln>
                  </pic:spPr>
                </pic:pic>
              </a:graphicData>
            </a:graphic>
            <wp14:sizeRelH relativeFrom="page">
              <wp14:pctWidth>0</wp14:pctWidth>
            </wp14:sizeRelH>
            <wp14:sizeRelV relativeFrom="page">
              <wp14:pctHeight>0</wp14:pctHeight>
            </wp14:sizeRelV>
          </wp:anchor>
        </w:drawing>
      </w:r>
      <w:r w:rsidR="002B3234">
        <w:t>(</w:t>
      </w:r>
      <w:proofErr w:type="gramStart"/>
      <w:r w:rsidR="002B3234">
        <w:t>no</w:t>
      </w:r>
      <w:proofErr w:type="gramEnd"/>
      <w:r w:rsidR="002B3234">
        <w:t>, but still fun stuff!)</w:t>
      </w:r>
      <w:bookmarkStart w:id="115" w:name="_GoBack"/>
      <w:bookmarkEnd w:id="115"/>
    </w:p>
    <w:p w14:paraId="5B6B93BE" w14:textId="1B0B14A8" w:rsidR="00297244" w:rsidRDefault="00B119AB" w:rsidP="007C44B8">
      <w:pPr>
        <w:pStyle w:val="normal0"/>
        <w:ind w:firstLine="720"/>
      </w:pPr>
      <w:r>
        <w:rPr>
          <w:noProof/>
          <w:lang w:val="en-US"/>
        </w:rPr>
        <mc:AlternateContent>
          <mc:Choice Requires="wpg">
            <w:drawing>
              <wp:anchor distT="0" distB="0" distL="114300" distR="114300" simplePos="0" relativeHeight="251664384" behindDoc="0" locked="0" layoutInCell="1" allowOverlap="1" wp14:anchorId="599C3B0A" wp14:editId="409275D4">
                <wp:simplePos x="0" y="0"/>
                <wp:positionH relativeFrom="column">
                  <wp:posOffset>-457200</wp:posOffset>
                </wp:positionH>
                <wp:positionV relativeFrom="paragraph">
                  <wp:posOffset>571500</wp:posOffset>
                </wp:positionV>
                <wp:extent cx="9175750" cy="4744085"/>
                <wp:effectExtent l="25400" t="25400" r="0" b="5715"/>
                <wp:wrapTopAndBottom/>
                <wp:docPr id="20" name="Group 20"/>
                <wp:cNvGraphicFramePr/>
                <a:graphic xmlns:a="http://schemas.openxmlformats.org/drawingml/2006/main">
                  <a:graphicData uri="http://schemas.microsoft.com/office/word/2010/wordprocessingGroup">
                    <wpg:wgp>
                      <wpg:cNvGrpSpPr/>
                      <wpg:grpSpPr>
                        <a:xfrm>
                          <a:off x="0" y="0"/>
                          <a:ext cx="9175750" cy="4744085"/>
                          <a:chOff x="0" y="0"/>
                          <a:chExt cx="5829300" cy="2807335"/>
                        </a:xfrm>
                      </wpg:grpSpPr>
                      <pic:pic xmlns:pic="http://schemas.openxmlformats.org/drawingml/2006/picture">
                        <pic:nvPicPr>
                          <pic:cNvPr id="6" name="Picture 6" descr="Macintosh HD:Users:jack:Dropbox:DIDE - HIVMC:Treatment Cascade:Paper:Figures:Figure3Table.pdf"/>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8810" cy="2534285"/>
                          </a:xfrm>
                          <a:prstGeom prst="rect">
                            <a:avLst/>
                          </a:prstGeom>
                          <a:noFill/>
                          <a:ln w="12700" cmpd="sng">
                            <a:solidFill>
                              <a:schemeClr val="tx1"/>
                            </a:solidFill>
                          </a:ln>
                        </pic:spPr>
                      </pic:pic>
                      <wps:wsp>
                        <wps:cNvPr id="10" name="Text Box 10"/>
                        <wps:cNvSpPr txBox="1"/>
                        <wps:spPr>
                          <a:xfrm>
                            <a:off x="0" y="2578735"/>
                            <a:ext cx="5829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46A52A" w14:textId="77777777" w:rsidR="00903165" w:rsidRPr="00B7495C" w:rsidRDefault="00903165" w:rsidP="00B7495C">
                              <w:pPr>
                                <w:rPr>
                                  <w:rFonts w:ascii="Trebuchet MS" w:hAnsi="Trebuchet MS"/>
                                  <w:sz w:val="16"/>
                                  <w:szCs w:val="16"/>
                                </w:rPr>
                              </w:pPr>
                              <w:r w:rsidRPr="00B7495C">
                                <w:rPr>
                                  <w:rFonts w:ascii="Trebuchet MS" w:hAnsi="Trebuchet MS"/>
                                  <w:sz w:val="16"/>
                                  <w:szCs w:val="16"/>
                                </w:rPr>
                                <w:t xml:space="preserve">Figure 3. </w:t>
                              </w:r>
                              <w:proofErr w:type="gramStart"/>
                              <w:r w:rsidRPr="00B7495C">
                                <w:rPr>
                                  <w:rFonts w:ascii="Trebuchet MS" w:hAnsi="Trebuchet MS"/>
                                  <w:sz w:val="16"/>
                                  <w:szCs w:val="16"/>
                                </w:rPr>
                                <w:t>Cost-effectiveness of individual interventions impacting on HIV care.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0" o:spid="_x0000_s1033" style="position:absolute;left:0;text-align:left;margin-left:-35.95pt;margin-top:45pt;width:722.5pt;height:373.55pt;z-index:251664384;mso-width-relative:margin;mso-height-relative:margin" coordsize="5829300,2807335"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">
                <v:shape id="Picture 6" o:spid="_x0000_s1034" type="#_x0000_t75" alt="Macintosh HD:Users:jack:Dropbox:DIDE - HIVMC:Treatment Cascade:Paper:Figures:Figure3Table.pdf" style="position:absolute;width:5718810;height:25342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lC&#10;4LLCAAAA2gAAAA8AAABkcnMvZG93bnJldi54bWxEj0FrAjEUhO8F/0N4gpei2XpY6moUEQUPxVL1&#10;4u2RPHeDm5clSXX9902h0OMwM98wi1XvWnGnEK1nBW+TAgSx9sZyreB82o3fQcSEbLD1TAqeFGG1&#10;HLwssDL+wV90P6ZaZAjHChU0KXWVlFE35DBOfEecvasPDlOWoZYm4CPDXSunRVFKh5bzQoMdbRrS&#10;t+O3y5SwPnxeTh9udtAO+9etnerSKjUa9us5iER9+g//tfdGQQm/V/INkMs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ZQuCywgAAANoAAAAPAAAAAAAAAAAAAAAAAJwCAABk&#10;cnMvZG93bnJldi54bWxQSwUGAAAAAAQABAD3AAAAiwMAAAAA&#10;" stroked="t" strokecolor="black [3213]" strokeweight="1pt">
                  <v:imagedata r:id="rId16" o:title="Figure3Table.pdf"/>
                  <v:path arrowok="t"/>
                </v:shape>
                <v:shape id="Text Box 10" o:spid="_x0000_s1035" type="#_x0000_t202" style="position:absolute;top:2578735;width:58293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gNX5xAAA&#10;ANsAAAAPAAAAZHJzL2Rvd25yZXYueG1sRI9Pa8JAEMXvQr/DMgVvuttiRaOrlJaCpxbjH/A2ZMck&#10;NDsbslsTv33nUOhthvfmvd+st4Nv1I26WAe28DQ1oIiL4GouLRwPH5MFqJiQHTaBycKdImw3D6M1&#10;Zi70vKdbnkolIRwztFCl1GZax6Iij3EaWmLRrqHzmGTtSu067CXcN/rZmLn2WLM0VNjSW0XFd/7j&#10;LZw+r5fzzHyV7/6l7cNgNPultnb8OLyuQCUa0r/573rnBF/o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IDV+cQAAADbAAAADwAAAAAAAAAAAAAAAACXAgAAZHJzL2Rv&#10;d25yZXYueG1sUEsFBgAAAAAEAAQA9QAAAIgDAAAAAA==&#10;" filled="f" stroked="f">
                  <v:textbox>
                    <w:txbxContent>
                      <w:p w14:paraId="5946A52A" w14:textId="77777777" w:rsidR="00903165" w:rsidRPr="00B7495C" w:rsidRDefault="00903165" w:rsidP="00B7495C">
                        <w:pPr>
                          <w:rPr>
                            <w:rFonts w:ascii="Trebuchet MS" w:hAnsi="Trebuchet MS"/>
                            <w:sz w:val="16"/>
                            <w:szCs w:val="16"/>
                          </w:rPr>
                        </w:pPr>
                        <w:r w:rsidRPr="00B7495C">
                          <w:rPr>
                            <w:rFonts w:ascii="Trebuchet MS" w:hAnsi="Trebuchet MS"/>
                            <w:sz w:val="16"/>
                            <w:szCs w:val="16"/>
                          </w:rPr>
                          <w:t xml:space="preserve">Figure 3. </w:t>
                        </w:r>
                        <w:proofErr w:type="gramStart"/>
                        <w:r w:rsidRPr="00B7495C">
                          <w:rPr>
                            <w:rFonts w:ascii="Trebuchet MS" w:hAnsi="Trebuchet MS"/>
                            <w:sz w:val="16"/>
                            <w:szCs w:val="16"/>
                          </w:rPr>
                          <w:t>Cost-effectiveness of individual interventions impacting on HIV care.</w:t>
                        </w:r>
                        <w:proofErr w:type="gramEnd"/>
                      </w:p>
                    </w:txbxContent>
                  </v:textbox>
                </v:shape>
                <w10:wrap type="topAndBottom"/>
              </v:group>
            </w:pict>
          </mc:Fallback>
        </mc:AlternateContent>
      </w:r>
    </w:p>
    <w:p w14:paraId="65D86D36" w14:textId="77777777" w:rsidR="00B119AB" w:rsidRDefault="00B119AB" w:rsidP="00BE6FB5">
      <w:pPr>
        <w:pStyle w:val="normal0"/>
        <w:ind w:firstLine="720"/>
        <w:sectPr w:rsidR="00B119AB" w:rsidSect="00B119AB">
          <w:pgSz w:w="16838" w:h="11906" w:orient="landscape"/>
          <w:pgMar w:top="1440" w:right="1440" w:bottom="1440" w:left="1440" w:header="720" w:footer="720" w:gutter="0"/>
          <w:cols w:space="720"/>
        </w:sectPr>
      </w:pPr>
    </w:p>
    <w:p w14:paraId="490FBA89" w14:textId="5206B19B" w:rsidR="00297244" w:rsidRDefault="00297244" w:rsidP="00BE6FB5">
      <w:pPr>
        <w:pStyle w:val="normal0"/>
        <w:ind w:firstLine="720"/>
      </w:pPr>
    </w:p>
    <w:p w14:paraId="7B7403CA" w14:textId="77777777" w:rsidR="004711ED" w:rsidRDefault="00DC26BC">
      <w:pPr>
        <w:pStyle w:val="Heading1"/>
        <w:contextualSpacing w:val="0"/>
      </w:pPr>
      <w:bookmarkStart w:id="116" w:name="h.l34fxr5ht8f5" w:colFirst="0" w:colLast="0"/>
      <w:bookmarkEnd w:id="116"/>
      <w:commentRangeStart w:id="117"/>
      <w:r>
        <w:rPr>
          <w:noProof/>
          <w:lang w:val="en-US"/>
        </w:rPr>
        <mc:AlternateContent>
          <mc:Choice Requires="wpg">
            <w:drawing>
              <wp:anchor distT="0" distB="0" distL="114300" distR="114300" simplePos="0" relativeHeight="251671552" behindDoc="0" locked="0" layoutInCell="1" allowOverlap="1" wp14:anchorId="4D34088B" wp14:editId="6038ABB0">
                <wp:simplePos x="0" y="0"/>
                <wp:positionH relativeFrom="column">
                  <wp:posOffset>0</wp:posOffset>
                </wp:positionH>
                <wp:positionV relativeFrom="paragraph">
                  <wp:posOffset>152400</wp:posOffset>
                </wp:positionV>
                <wp:extent cx="5486400" cy="4305300"/>
                <wp:effectExtent l="0" t="25400" r="25400" b="12700"/>
                <wp:wrapThrough wrapText="bothSides">
                  <wp:wrapPolygon edited="0">
                    <wp:start x="0" y="-127"/>
                    <wp:lineTo x="0" y="20517"/>
                    <wp:lineTo x="100" y="21536"/>
                    <wp:lineTo x="21400" y="21536"/>
                    <wp:lineTo x="21600" y="20517"/>
                    <wp:lineTo x="21600" y="-127"/>
                    <wp:lineTo x="0" y="-127"/>
                  </wp:wrapPolygon>
                </wp:wrapThrough>
                <wp:docPr id="18" name="Group 18"/>
                <wp:cNvGraphicFramePr/>
                <a:graphic xmlns:a="http://schemas.openxmlformats.org/drawingml/2006/main">
                  <a:graphicData uri="http://schemas.microsoft.com/office/word/2010/wordprocessingGroup">
                    <wpg:wgp>
                      <wpg:cNvGrpSpPr/>
                      <wpg:grpSpPr>
                        <a:xfrm>
                          <a:off x="0" y="0"/>
                          <a:ext cx="5486400" cy="4305300"/>
                          <a:chOff x="0" y="0"/>
                          <a:chExt cx="5486400" cy="4305300"/>
                        </a:xfrm>
                      </wpg:grpSpPr>
                      <wps:wsp>
                        <wps:cNvPr id="16" name="Text Box 16"/>
                        <wps:cNvSpPr txBox="1"/>
                        <wps:spPr>
                          <a:xfrm>
                            <a:off x="0" y="4076700"/>
                            <a:ext cx="54864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863AD7" w14:textId="77777777" w:rsidR="00903165" w:rsidRDefault="00903165" w:rsidP="00EF0A6D">
                              <w:pPr>
                                <w:pStyle w:val="Subtitle"/>
                                <w:contextualSpacing w:val="0"/>
                              </w:pPr>
                              <w:r>
                                <w:t xml:space="preserve">Figure 4. </w:t>
                              </w:r>
                              <w:proofErr w:type="gramStart"/>
                              <w:r>
                                <w:t>Cost-effectiveness of implementing multiple interventions impacting on HIV care.</w:t>
                              </w:r>
                              <w:proofErr w:type="gramEnd"/>
                            </w:p>
                            <w:p w14:paraId="298C0EAB" w14:textId="77777777" w:rsidR="00903165" w:rsidRPr="00B7495C" w:rsidRDefault="00903165" w:rsidP="00EF0A6D">
                              <w:pPr>
                                <w:rPr>
                                  <w:rFonts w:ascii="Trebuchet MS" w:hAnsi="Trebuchet M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 name="Picture 1" descr="Macintosh HD:Users:jack:Dropbox:DIDE - HIVMC:Treatment Cascade:Paper:Figures:MultiVariate:ExpansionPathway.pdf"/>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21590" y="0"/>
                            <a:ext cx="5464175" cy="4100195"/>
                          </a:xfrm>
                          <a:prstGeom prst="rect">
                            <a:avLst/>
                          </a:prstGeom>
                          <a:noFill/>
                          <a:ln w="12700" cmpd="sng">
                            <a:solidFill>
                              <a:schemeClr val="tx1"/>
                            </a:solidFill>
                          </a:ln>
                        </pic:spPr>
                      </pic:pic>
                    </wpg:wgp>
                  </a:graphicData>
                </a:graphic>
              </wp:anchor>
            </w:drawing>
          </mc:Choice>
          <mc:Fallback>
            <w:pict>
              <v:group id="Group 18" o:spid="_x0000_s1036" style="position:absolute;left:0;text-align:left;margin-left:0;margin-top:12pt;width:6in;height:339pt;z-index:251671552" coordsize="5486400,43053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">
                <v:shape id="Text Box 16" o:spid="_x0000_s1037" type="#_x0000_t202" style="position:absolute;top:4076700;width:54864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JegWwQAA&#10;ANsAAAAPAAAAZHJzL2Rvd25yZXYueG1sRE9Na8JAEL0X/A/LCL01uxYNNmYVqQg9VZraQm9DdkyC&#10;2dmQXU36712h0Ns83ufkm9G24kq9bxxrmCUKBHHpTMOVhuPn/mkJwgdkg61j0vBLHjbryUOOmXED&#10;f9C1CJWIIewz1FCH0GVS+rImiz5xHXHkTq63GCLsK2l6HGK4beWzUqm02HBsqLGj15rKc3GxGr7e&#10;Tz/fc3WodnbRDW5Uku2L1PpxOm5XIAKN4V/8534zcX4K91/iAXJ9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vCXoFsEAAADbAAAADwAAAAAAAAAAAAAAAACXAgAAZHJzL2Rvd25y&#10;ZXYueG1sUEsFBgAAAAAEAAQA9QAAAIUDAAAAAA==&#10;" filled="f" stroked="f">
                  <v:textbox>
                    <w:txbxContent>
                      <w:p w14:paraId="25863AD7" w14:textId="77777777" w:rsidR="00903165" w:rsidRDefault="00903165" w:rsidP="00EF0A6D">
                        <w:pPr>
                          <w:pStyle w:val="Subtitle"/>
                          <w:contextualSpacing w:val="0"/>
                        </w:pPr>
                        <w:r>
                          <w:t xml:space="preserve">Figure 4. </w:t>
                        </w:r>
                        <w:proofErr w:type="gramStart"/>
                        <w:r>
                          <w:t>Cost-effectiveness of implementing multiple interventions impacting on HIV care.</w:t>
                        </w:r>
                        <w:proofErr w:type="gramEnd"/>
                      </w:p>
                      <w:p w14:paraId="298C0EAB" w14:textId="77777777" w:rsidR="00903165" w:rsidRPr="00B7495C" w:rsidRDefault="00903165" w:rsidP="00EF0A6D">
                        <w:pPr>
                          <w:rPr>
                            <w:rFonts w:ascii="Trebuchet MS" w:hAnsi="Trebuchet MS"/>
                            <w:sz w:val="16"/>
                            <w:szCs w:val="16"/>
                          </w:rPr>
                        </w:pPr>
                      </w:p>
                    </w:txbxContent>
                  </v:textbox>
                </v:shape>
                <v:shape id="Picture 1" o:spid="_x0000_s1038" type="#_x0000_t75" alt="Macintosh HD:Users:jack:Dropbox:DIDE - HIVMC:Treatment Cascade:Paper:Figures:MultiVariate:ExpansionPathway.pdf" style="position:absolute;left:21590;width:5464175;height:41001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se&#10;9MjAAAAA2gAAAA8AAABkcnMvZG93bnJldi54bWxET01rwkAQvQv9D8sIvenGHopEVxGlUGh7MPHi&#10;bciO2WB2NmTHmPbXd4VCT8Pjfc56O/pWDdTHJrCBxTwDRVwF23Bt4FS+zZagoiBbbAOTgW+KsN08&#10;TdaY23DnIw2F1CqFcMzRgBPpcq1j5chjnIeOOHGX0HuUBPta2x7vKdy3+iXLXrXHhlODw472jqpr&#10;cfMGDl3VlOyHn9uXuPajzPbnTymMeZ6OuxUooVH+xX/ud5vmw+OVx9WbX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x70yMAAAADaAAAADwAAAAAAAAAAAAAAAACcAgAAZHJz&#10;L2Rvd25yZXYueG1sUEsFBgAAAAAEAAQA9wAAAIkDAAAAAA==&#10;" stroked="t" strokecolor="black [3213]" strokeweight="1pt">
                  <v:imagedata r:id="rId18" o:title="ExpansionPathway.pdf"/>
                  <v:path arrowok="t"/>
                </v:shape>
                <w10:wrap type="through"/>
              </v:group>
            </w:pict>
          </mc:Fallback>
        </mc:AlternateContent>
      </w:r>
      <w:commentRangeEnd w:id="117"/>
      <w:r w:rsidR="00147C94">
        <w:rPr>
          <w:rStyle w:val="CommentReference"/>
        </w:rPr>
        <w:commentReference w:id="117"/>
      </w:r>
    </w:p>
    <w:p w14:paraId="2CC25D69" w14:textId="77777777" w:rsidR="001F5128" w:rsidRDefault="001F5128" w:rsidP="001F5128">
      <w:pPr>
        <w:pStyle w:val="Subtitle"/>
        <w:contextualSpacing w:val="0"/>
      </w:pPr>
    </w:p>
    <w:p w14:paraId="378656E4" w14:textId="77777777" w:rsidR="001F5128" w:rsidRDefault="001F5128" w:rsidP="001F5128">
      <w:pPr>
        <w:pStyle w:val="Subtitle"/>
        <w:contextualSpacing w:val="0"/>
        <w:rPr>
          <w:rFonts w:ascii="Helvetica Neue" w:eastAsia="Helvetica Neue" w:hAnsi="Helvetica Neue" w:cs="Helvetica Neue"/>
          <w:sz w:val="26"/>
        </w:rPr>
      </w:pPr>
    </w:p>
    <w:p w14:paraId="37C04930" w14:textId="77777777" w:rsidR="008E1D0F" w:rsidRPr="008E1D0F" w:rsidRDefault="008E1D0F" w:rsidP="008E1D0F">
      <w:pPr>
        <w:pStyle w:val="normal0"/>
      </w:pPr>
    </w:p>
    <w:p w14:paraId="66C4808A" w14:textId="77777777" w:rsidR="001F5128" w:rsidRPr="001F5128" w:rsidRDefault="001F5128" w:rsidP="001F5128">
      <w:pPr>
        <w:pStyle w:val="normal0"/>
      </w:pPr>
    </w:p>
    <w:p w14:paraId="1B8420A0" w14:textId="77777777" w:rsidR="004D3BDD" w:rsidRDefault="004D3BDD" w:rsidP="007300B5">
      <w:pPr>
        <w:pStyle w:val="Heading1"/>
        <w:contextualSpacing w:val="0"/>
      </w:pPr>
    </w:p>
    <w:p w14:paraId="36E46295" w14:textId="77777777" w:rsidR="004D3BDD" w:rsidRDefault="004D3BDD" w:rsidP="007300B5">
      <w:pPr>
        <w:pStyle w:val="Heading1"/>
        <w:contextualSpacing w:val="0"/>
      </w:pPr>
    </w:p>
    <w:p w14:paraId="72A6BA67" w14:textId="77777777" w:rsidR="004D3BDD" w:rsidRDefault="004D3BDD" w:rsidP="007300B5">
      <w:pPr>
        <w:pStyle w:val="Heading1"/>
        <w:contextualSpacing w:val="0"/>
      </w:pPr>
    </w:p>
    <w:p w14:paraId="0149FE2D" w14:textId="77777777" w:rsidR="004D3BDD" w:rsidRDefault="004D3BDD" w:rsidP="007300B5">
      <w:pPr>
        <w:pStyle w:val="Heading1"/>
        <w:contextualSpacing w:val="0"/>
      </w:pPr>
    </w:p>
    <w:p w14:paraId="0EA8C876" w14:textId="77777777" w:rsidR="004D3BDD" w:rsidRDefault="004D3BDD" w:rsidP="007300B5">
      <w:pPr>
        <w:pStyle w:val="Heading1"/>
        <w:contextualSpacing w:val="0"/>
      </w:pPr>
    </w:p>
    <w:p w14:paraId="7C1F0E9D" w14:textId="77777777" w:rsidR="004D3BDD" w:rsidRDefault="004D3BDD" w:rsidP="007300B5">
      <w:pPr>
        <w:pStyle w:val="Heading1"/>
        <w:contextualSpacing w:val="0"/>
      </w:pPr>
    </w:p>
    <w:p w14:paraId="4E8087C5" w14:textId="77777777" w:rsidR="004D3BDD" w:rsidRDefault="004D3BDD" w:rsidP="007300B5">
      <w:pPr>
        <w:pStyle w:val="Heading1"/>
        <w:contextualSpacing w:val="0"/>
      </w:pPr>
    </w:p>
    <w:p w14:paraId="33E573FF" w14:textId="77777777" w:rsidR="004D3BDD" w:rsidRDefault="004D3BDD" w:rsidP="007300B5">
      <w:pPr>
        <w:pStyle w:val="Heading1"/>
        <w:contextualSpacing w:val="0"/>
      </w:pPr>
    </w:p>
    <w:p w14:paraId="049FD8E7" w14:textId="77777777" w:rsidR="004D3BDD" w:rsidRDefault="004D3BDD" w:rsidP="007300B5">
      <w:pPr>
        <w:pStyle w:val="Heading1"/>
        <w:contextualSpacing w:val="0"/>
      </w:pPr>
    </w:p>
    <w:p w14:paraId="0350D28A" w14:textId="77777777" w:rsidR="004D3BDD" w:rsidRDefault="00297244" w:rsidP="007300B5">
      <w:pPr>
        <w:pStyle w:val="Heading1"/>
        <w:contextualSpacing w:val="0"/>
      </w:pPr>
      <w:r>
        <w:rPr>
          <w:noProof/>
          <w:lang w:val="en-US"/>
        </w:rPr>
        <mc:AlternateContent>
          <mc:Choice Requires="wpg">
            <w:drawing>
              <wp:anchor distT="0" distB="0" distL="114300" distR="114300" simplePos="0" relativeHeight="251674624" behindDoc="0" locked="0" layoutInCell="1" allowOverlap="1" wp14:anchorId="791F6E0E" wp14:editId="45CDF73C">
                <wp:simplePos x="0" y="0"/>
                <wp:positionH relativeFrom="column">
                  <wp:posOffset>0</wp:posOffset>
                </wp:positionH>
                <wp:positionV relativeFrom="paragraph">
                  <wp:posOffset>126365</wp:posOffset>
                </wp:positionV>
                <wp:extent cx="5389245" cy="4343400"/>
                <wp:effectExtent l="25400" t="25400" r="20955" b="0"/>
                <wp:wrapThrough wrapText="bothSides">
                  <wp:wrapPolygon edited="0">
                    <wp:start x="-102" y="-126"/>
                    <wp:lineTo x="-102" y="20211"/>
                    <wp:lineTo x="102" y="21474"/>
                    <wp:lineTo x="21277" y="21474"/>
                    <wp:lineTo x="21582" y="20211"/>
                    <wp:lineTo x="21582" y="-126"/>
                    <wp:lineTo x="-102" y="-126"/>
                  </wp:wrapPolygon>
                </wp:wrapThrough>
                <wp:docPr id="21" name="Group 21"/>
                <wp:cNvGraphicFramePr/>
                <a:graphic xmlns:a="http://schemas.openxmlformats.org/drawingml/2006/main">
                  <a:graphicData uri="http://schemas.microsoft.com/office/word/2010/wordprocessingGroup">
                    <wpg:wgp>
                      <wpg:cNvGrpSpPr/>
                      <wpg:grpSpPr>
                        <a:xfrm>
                          <a:off x="0" y="0"/>
                          <a:ext cx="5389245" cy="4343400"/>
                          <a:chOff x="0" y="0"/>
                          <a:chExt cx="5389245" cy="4343400"/>
                        </a:xfrm>
                      </wpg:grpSpPr>
                      <pic:pic xmlns:pic="http://schemas.openxmlformats.org/drawingml/2006/picture">
                        <pic:nvPicPr>
                          <pic:cNvPr id="3" name="Picture 3" descr="Macintosh HD:Users:jack:Dropbox:DIDE - HIVMC:Treatment Cascade:Paper:Figures:MultiVariate:ExpansionPathwayAll.pdf"/>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89245" cy="4043680"/>
                          </a:xfrm>
                          <a:prstGeom prst="rect">
                            <a:avLst/>
                          </a:prstGeom>
                          <a:noFill/>
                          <a:ln w="12700" cmpd="sng">
                            <a:solidFill>
                              <a:srgbClr val="000000"/>
                            </a:solidFill>
                          </a:ln>
                        </pic:spPr>
                      </pic:pic>
                      <wps:wsp>
                        <wps:cNvPr id="19" name="Text Box 19"/>
                        <wps:cNvSpPr txBox="1"/>
                        <wps:spPr>
                          <a:xfrm>
                            <a:off x="0" y="4114800"/>
                            <a:ext cx="53721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D6F6EF" w14:textId="77777777" w:rsidR="00903165" w:rsidRDefault="00903165" w:rsidP="00DC26BC">
                              <w:pPr>
                                <w:pStyle w:val="Subtitle"/>
                                <w:contextualSpacing w:val="0"/>
                              </w:pPr>
                              <w:r>
                                <w:t xml:space="preserve">Figure 5. </w:t>
                              </w:r>
                              <w:proofErr w:type="gramStart"/>
                              <w:r>
                                <w:t>Cost-effectiveness of multiple interventions impacting on HIV care overlaid on top of fig. 3.</w:t>
                              </w:r>
                              <w:proofErr w:type="gramEnd"/>
                            </w:p>
                            <w:p w14:paraId="71CC05D0" w14:textId="77777777" w:rsidR="00903165" w:rsidRPr="00B7495C" w:rsidRDefault="00903165" w:rsidP="00DC26BC">
                              <w:pPr>
                                <w:rPr>
                                  <w:rFonts w:ascii="Trebuchet MS" w:hAnsi="Trebuchet M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21" o:spid="_x0000_s1039" style="position:absolute;left:0;text-align:left;margin-left:0;margin-top:9.95pt;width:424.35pt;height:342pt;z-index:251674624" coordsize="5389245,43434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">
                <v:shape id="Picture 3" o:spid="_x0000_s1040" type="#_x0000_t75" alt="Macintosh HD:Users:jack:Dropbox:DIDE - HIVMC:Treatment Cascade:Paper:Figures:MultiVariate:ExpansionPathwayAll.pdf" style="position:absolute;width:5389245;height:40436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d9&#10;Ly7EAAAA2gAAAA8AAABkcnMvZG93bnJldi54bWxEj92KwjAUhO8XfIdwBG9EU10pUo3iDy57sTe6&#10;fYBDc2yrzUlJonb36TeCsJfDzHzDLNedacSdnK8tK5iMExDEhdU1lwry78NoDsIHZI2NZVLwQx7W&#10;q97bEjNtH3yk+ymUIkLYZ6igCqHNpPRFRQb92LbE0TtbZzBE6UqpHT4i3DRymiSpNFhzXKiwpV1F&#10;xfV0Mwq2Lk/pd/8xPN6Gs+1lnub72ddVqUG/2yxABOrCf/jV/tQK3uF5Jd4Aufo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d9Ly7EAAAA2gAAAA8AAAAAAAAAAAAAAAAAnAIA&#10;AGRycy9kb3ducmV2LnhtbFBLBQYAAAAABAAEAPcAAACNAwAAAAA=&#10;" stroked="t" strokeweight="1pt">
                  <v:imagedata r:id="rId20" o:title="ExpansionPathwayAll.pdf"/>
                  <v:path arrowok="t"/>
                </v:shape>
                <v:shape id="Text Box 19" o:spid="_x0000_s1041" type="#_x0000_t202" style="position:absolute;top:4114800;width:53721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unxkvwAA&#10;ANsAAAAPAAAAZHJzL2Rvd25yZXYueG1sRE9Ni8IwEL0L+x/CLHjTZEVlrUZZVgRPiroK3oZmbMs2&#10;k9JEW/+9EQRv83ifM1u0thQ3qn3hWMNXX4EgTp0pONPwd1j1vkH4gGywdEwa7uRhMf/ozDAxruEd&#10;3fYhEzGEfYIa8hCqREqf5mTR911FHLmLqy2GCOtMmhqbGG5LOVBqLC0WHBtyrOg3p/R/f7UajpvL&#10;+TRU22xpR1XjWiXZTqTW3c/2ZwoiUBve4pd7beL8C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26fGS/AAAA2wAAAA8AAAAAAAAAAAAAAAAAlwIAAGRycy9kb3ducmV2&#10;LnhtbFBLBQYAAAAABAAEAPUAAACDAwAAAAA=&#10;" filled="f" stroked="f">
                  <v:textbox>
                    <w:txbxContent>
                      <w:p w14:paraId="20D6F6EF" w14:textId="77777777" w:rsidR="00903165" w:rsidRDefault="00903165" w:rsidP="00DC26BC">
                        <w:pPr>
                          <w:pStyle w:val="Subtitle"/>
                          <w:contextualSpacing w:val="0"/>
                        </w:pPr>
                        <w:r>
                          <w:t xml:space="preserve">Figure 5. </w:t>
                        </w:r>
                        <w:proofErr w:type="gramStart"/>
                        <w:r>
                          <w:t>Cost-effectiveness of multiple interventions impacting on HIV care overlaid on top of fig. 3.</w:t>
                        </w:r>
                        <w:proofErr w:type="gramEnd"/>
                      </w:p>
                      <w:p w14:paraId="71CC05D0" w14:textId="77777777" w:rsidR="00903165" w:rsidRPr="00B7495C" w:rsidRDefault="00903165" w:rsidP="00DC26BC">
                        <w:pPr>
                          <w:rPr>
                            <w:rFonts w:ascii="Trebuchet MS" w:hAnsi="Trebuchet MS"/>
                            <w:sz w:val="16"/>
                            <w:szCs w:val="16"/>
                          </w:rPr>
                        </w:pPr>
                      </w:p>
                    </w:txbxContent>
                  </v:textbox>
                </v:shape>
                <w10:wrap type="through"/>
              </v:group>
            </w:pict>
          </mc:Fallback>
        </mc:AlternateContent>
      </w:r>
    </w:p>
    <w:p w14:paraId="4EA9A996" w14:textId="77777777" w:rsidR="004D3BDD" w:rsidRDefault="004D3BDD" w:rsidP="007300B5">
      <w:pPr>
        <w:pStyle w:val="Heading1"/>
        <w:contextualSpacing w:val="0"/>
      </w:pPr>
    </w:p>
    <w:p w14:paraId="5DDBB4D6" w14:textId="77777777" w:rsidR="004D3BDD" w:rsidRDefault="004D3BDD" w:rsidP="007300B5">
      <w:pPr>
        <w:pStyle w:val="Heading1"/>
        <w:contextualSpacing w:val="0"/>
      </w:pPr>
    </w:p>
    <w:p w14:paraId="50B56250" w14:textId="77777777" w:rsidR="004D3BDD" w:rsidRDefault="004D3BDD" w:rsidP="007300B5">
      <w:pPr>
        <w:pStyle w:val="Heading1"/>
        <w:contextualSpacing w:val="0"/>
      </w:pPr>
    </w:p>
    <w:p w14:paraId="59897878" w14:textId="77777777" w:rsidR="004D3BDD" w:rsidRDefault="004D3BDD" w:rsidP="007300B5">
      <w:pPr>
        <w:pStyle w:val="Heading1"/>
        <w:contextualSpacing w:val="0"/>
      </w:pPr>
    </w:p>
    <w:p w14:paraId="09DF7288" w14:textId="77777777" w:rsidR="004D3BDD" w:rsidRDefault="004D3BDD" w:rsidP="007300B5">
      <w:pPr>
        <w:pStyle w:val="Heading1"/>
        <w:contextualSpacing w:val="0"/>
      </w:pPr>
    </w:p>
    <w:p w14:paraId="5C398433" w14:textId="77777777" w:rsidR="004D3BDD" w:rsidRDefault="004D3BDD" w:rsidP="007300B5">
      <w:pPr>
        <w:pStyle w:val="Heading1"/>
        <w:contextualSpacing w:val="0"/>
      </w:pPr>
    </w:p>
    <w:p w14:paraId="25918C98" w14:textId="77777777" w:rsidR="004D3BDD" w:rsidRDefault="004D3BDD" w:rsidP="007300B5">
      <w:pPr>
        <w:pStyle w:val="Heading1"/>
        <w:contextualSpacing w:val="0"/>
      </w:pPr>
    </w:p>
    <w:p w14:paraId="5BCB648E" w14:textId="77777777" w:rsidR="004D3BDD" w:rsidRDefault="004D3BDD" w:rsidP="007300B5">
      <w:pPr>
        <w:pStyle w:val="Heading1"/>
        <w:contextualSpacing w:val="0"/>
      </w:pPr>
    </w:p>
    <w:p w14:paraId="24DD846A" w14:textId="77777777" w:rsidR="004D3BDD" w:rsidRDefault="004D3BDD" w:rsidP="007300B5">
      <w:pPr>
        <w:pStyle w:val="Heading1"/>
        <w:contextualSpacing w:val="0"/>
      </w:pPr>
    </w:p>
    <w:p w14:paraId="612D8E67" w14:textId="77777777" w:rsidR="004D3BDD" w:rsidRDefault="004D3BDD" w:rsidP="007300B5">
      <w:pPr>
        <w:pStyle w:val="Heading1"/>
        <w:contextualSpacing w:val="0"/>
      </w:pPr>
    </w:p>
    <w:p w14:paraId="2BBCF297" w14:textId="77777777" w:rsidR="00C546EA" w:rsidRDefault="0004446E" w:rsidP="007300B5">
      <w:pPr>
        <w:pStyle w:val="Heading1"/>
        <w:contextualSpacing w:val="0"/>
        <w:rPr>
          <w:ins w:id="118" w:author="Tim Hallett" w:date="2015-01-07T13:22:00Z"/>
          <w:i/>
        </w:rPr>
      </w:pPr>
      <w:r>
        <w:t xml:space="preserve">Discussion </w:t>
      </w:r>
      <w:r>
        <w:rPr>
          <w:i/>
        </w:rPr>
        <w:t>(1500 words)</w:t>
      </w:r>
    </w:p>
    <w:p w14:paraId="0AB35749" w14:textId="77777777" w:rsidR="003F7677" w:rsidRDefault="003F7677">
      <w:pPr>
        <w:pStyle w:val="normal0"/>
        <w:rPr>
          <w:ins w:id="119" w:author="Tim Hallett" w:date="2015-01-07T13:30:00Z"/>
        </w:rPr>
        <w:pPrChange w:id="120" w:author="Tim Hallett" w:date="2015-01-07T13:22:00Z">
          <w:pPr>
            <w:pStyle w:val="Heading1"/>
            <w:contextualSpacing w:val="0"/>
          </w:pPr>
        </w:pPrChange>
      </w:pPr>
    </w:p>
    <w:p w14:paraId="1D28497D" w14:textId="77777777" w:rsidR="00165D56" w:rsidRDefault="00165D56">
      <w:pPr>
        <w:pStyle w:val="normal0"/>
        <w:rPr>
          <w:ins w:id="121" w:author="Tim Hallett" w:date="2015-01-07T13:30:00Z"/>
        </w:rPr>
        <w:pPrChange w:id="122" w:author="Tim Hallett" w:date="2015-01-07T13:22:00Z">
          <w:pPr>
            <w:pStyle w:val="Heading1"/>
            <w:contextualSpacing w:val="0"/>
          </w:pPr>
        </w:pPrChange>
      </w:pPr>
      <w:ins w:id="123" w:author="Tim Hallett" w:date="2015-01-07T13:30:00Z">
        <w:r>
          <w:t>Here’s a “body plan” for the Discussion…</w:t>
        </w:r>
      </w:ins>
    </w:p>
    <w:p w14:paraId="2D97FC34" w14:textId="77777777" w:rsidR="00165D56" w:rsidRDefault="00165D56">
      <w:pPr>
        <w:pStyle w:val="normal0"/>
        <w:rPr>
          <w:ins w:id="124" w:author="Tim Hallett" w:date="2015-01-07T13:22:00Z"/>
        </w:rPr>
        <w:pPrChange w:id="125" w:author="Tim Hallett" w:date="2015-01-07T13:22:00Z">
          <w:pPr>
            <w:pStyle w:val="Heading1"/>
            <w:contextualSpacing w:val="0"/>
          </w:pPr>
        </w:pPrChange>
      </w:pPr>
    </w:p>
    <w:p w14:paraId="3AB32EC8" w14:textId="77777777" w:rsidR="003F7677" w:rsidRDefault="003F7677">
      <w:pPr>
        <w:pStyle w:val="normal0"/>
        <w:rPr>
          <w:ins w:id="126" w:author="Tim Hallett" w:date="2015-01-07T13:23:00Z"/>
        </w:rPr>
        <w:pPrChange w:id="127" w:author="Tim Hallett" w:date="2015-01-07T13:22:00Z">
          <w:pPr>
            <w:pStyle w:val="Heading1"/>
            <w:contextualSpacing w:val="0"/>
          </w:pPr>
        </w:pPrChange>
      </w:pPr>
      <w:ins w:id="128" w:author="Tim Hallett" w:date="2015-01-07T13:25:00Z">
        <w:r>
          <w:t xml:space="preserve">Para 1: </w:t>
        </w:r>
      </w:ins>
      <w:ins w:id="129" w:author="Tim Hallett" w:date="2015-01-07T13:22:00Z">
        <w:r>
          <w:t>Summarise your findings</w:t>
        </w:r>
      </w:ins>
      <w:ins w:id="130" w:author="Tim Hallett" w:date="2015-01-07T13:23:00Z">
        <w:r>
          <w:t xml:space="preserve"> –</w:t>
        </w:r>
      </w:ins>
      <w:ins w:id="131" w:author="Tim Hallett" w:date="2015-01-07T13:25:00Z">
        <w:r>
          <w:t xml:space="preserve"> deaths from outside clinic setting,</w:t>
        </w:r>
      </w:ins>
      <w:ins w:id="132" w:author="Tim Hallett" w:date="2015-01-07T13:23:00Z">
        <w:r>
          <w:t xml:space="preserve"> no single bullet</w:t>
        </w:r>
      </w:ins>
      <w:ins w:id="133" w:author="Tim Hallett" w:date="2015-01-07T13:25:00Z">
        <w:r>
          <w:t xml:space="preserve"> interventions</w:t>
        </w:r>
      </w:ins>
      <w:ins w:id="134" w:author="Tim Hallett" w:date="2015-01-07T13:23:00Z">
        <w:r>
          <w:t xml:space="preserve">, </w:t>
        </w:r>
      </w:ins>
      <w:ins w:id="135" w:author="Tim Hallett" w:date="2015-01-07T13:25:00Z">
        <w:r>
          <w:t>combinations</w:t>
        </w:r>
      </w:ins>
      <w:ins w:id="136" w:author="Tim Hallett" w:date="2015-01-07T13:23:00Z">
        <w:r>
          <w:t xml:space="preserve"> good that attac</w:t>
        </w:r>
        <w:r w:rsidR="00433B30">
          <w:t>k all parts of the cascade, pot</w:t>
        </w:r>
        <w:r>
          <w:t xml:space="preserve">entilaly gets as great an impact as UTT, although “immediate ART” </w:t>
        </w:r>
      </w:ins>
      <w:ins w:id="137" w:author="Tim Hallett" w:date="2015-01-07T13:24:00Z">
        <w:r>
          <w:t xml:space="preserve">gets almost same impact and </w:t>
        </w:r>
      </w:ins>
      <w:ins w:id="138" w:author="Tim Hallett" w:date="2015-01-07T13:25:00Z">
        <w:r>
          <w:t>is a lot s</w:t>
        </w:r>
      </w:ins>
      <w:ins w:id="139" w:author="Tim Hallett" w:date="2015-01-07T13:23:00Z">
        <w:r>
          <w:t>impler.</w:t>
        </w:r>
      </w:ins>
    </w:p>
    <w:p w14:paraId="07168AF9" w14:textId="77777777" w:rsidR="003F7677" w:rsidRDefault="003F7677">
      <w:pPr>
        <w:pStyle w:val="normal0"/>
        <w:rPr>
          <w:ins w:id="140" w:author="Tim Hallett" w:date="2015-01-07T13:31:00Z"/>
        </w:rPr>
        <w:pPrChange w:id="141" w:author="Tim Hallett" w:date="2015-01-07T13:22:00Z">
          <w:pPr>
            <w:pStyle w:val="Heading1"/>
            <w:contextualSpacing w:val="0"/>
          </w:pPr>
        </w:pPrChange>
      </w:pPr>
    </w:p>
    <w:p w14:paraId="06DE1D8B" w14:textId="77777777" w:rsidR="007E3CA9" w:rsidRDefault="007E3CA9">
      <w:pPr>
        <w:pStyle w:val="normal0"/>
        <w:rPr>
          <w:ins w:id="142" w:author="Tim Hallett" w:date="2015-01-07T13:31:00Z"/>
        </w:rPr>
        <w:pPrChange w:id="143" w:author="Tim Hallett" w:date="2015-01-07T13:22:00Z">
          <w:pPr>
            <w:pStyle w:val="Heading1"/>
            <w:contextualSpacing w:val="0"/>
          </w:pPr>
        </w:pPrChange>
      </w:pPr>
      <w:ins w:id="144" w:author="Tim Hallett" w:date="2015-01-07T13:31:00Z">
        <w:r>
          <w:t xml:space="preserve">Para 2: So what should the world do based on this? Stop looking at outcomes from only clinic perspective, but evaluate from poplation perspective. Look at deaths in the </w:t>
        </w:r>
      </w:ins>
      <w:ins w:id="145" w:author="Tim Hallett" w:date="2015-01-07T13:32:00Z">
        <w:r>
          <w:t>community</w:t>
        </w:r>
      </w:ins>
      <w:ins w:id="146" w:author="Tim Hallett" w:date="2015-01-07T13:31:00Z">
        <w:r>
          <w:t>.</w:t>
        </w:r>
      </w:ins>
      <w:ins w:id="147" w:author="Tim Hallett" w:date="2015-01-07T13:32:00Z">
        <w:r>
          <w:t xml:space="preserve"> Understand point in the cascade for persons dying. </w:t>
        </w:r>
        <w:r w:rsidR="002B5DF0">
          <w:t xml:space="preserve">Stop focussing on and evaluating single interventions. </w:t>
        </w:r>
      </w:ins>
      <w:ins w:id="148" w:author="Tim Hallett" w:date="2015-01-07T13:33:00Z">
        <w:r w:rsidR="00115A1A">
          <w:t xml:space="preserve">Don’t </w:t>
        </w:r>
        <w:proofErr w:type="gramStart"/>
        <w:r w:rsidR="00115A1A">
          <w:t>roll-out</w:t>
        </w:r>
        <w:proofErr w:type="gramEnd"/>
        <w:r w:rsidR="00115A1A">
          <w:t xml:space="preserve"> a wide-spread UTT until the cascade is fixed.  </w:t>
        </w:r>
        <w:proofErr w:type="gramStart"/>
        <w:r w:rsidR="00115A1A">
          <w:t xml:space="preserve">See </w:t>
        </w:r>
      </w:ins>
      <w:ins w:id="149" w:author="Tim Hallett" w:date="2015-01-07T13:34:00Z">
        <w:r w:rsidR="00B266C0">
          <w:t>Immediate</w:t>
        </w:r>
      </w:ins>
      <w:ins w:id="150" w:author="Tim Hallett" w:date="2015-01-07T13:33:00Z">
        <w:r w:rsidR="00115A1A">
          <w:t xml:space="preserve"> ART for what it is – a way to circumnavigate operational challeneges</w:t>
        </w:r>
      </w:ins>
      <w:ins w:id="151" w:author="Tim Hallett" w:date="2015-01-07T13:34:00Z">
        <w:r w:rsidR="00115A1A">
          <w:t xml:space="preserve"> (and </w:t>
        </w:r>
        <w:r w:rsidR="00B266C0">
          <w:t>secondarily</w:t>
        </w:r>
        <w:r w:rsidR="00115A1A">
          <w:t>, to get prevention impact)</w:t>
        </w:r>
      </w:ins>
      <w:ins w:id="152" w:author="Tim Hallett" w:date="2015-01-07T13:33:00Z">
        <w:r w:rsidR="00115A1A">
          <w:t xml:space="preserve"> rather than as a way to gain additiaonl clinic benefit.</w:t>
        </w:r>
      </w:ins>
      <w:proofErr w:type="gramEnd"/>
      <w:ins w:id="153" w:author="Tim Hallett" w:date="2015-01-07T13:32:00Z">
        <w:r w:rsidR="002B5DF0">
          <w:t xml:space="preserve"> </w:t>
        </w:r>
      </w:ins>
    </w:p>
    <w:p w14:paraId="122021FC" w14:textId="77777777" w:rsidR="007E3CA9" w:rsidRDefault="007E3CA9">
      <w:pPr>
        <w:pStyle w:val="normal0"/>
        <w:rPr>
          <w:ins w:id="154" w:author="Tim Hallett" w:date="2015-01-07T13:25:00Z"/>
        </w:rPr>
        <w:pPrChange w:id="155" w:author="Tim Hallett" w:date="2015-01-07T13:22:00Z">
          <w:pPr>
            <w:pStyle w:val="Heading1"/>
            <w:contextualSpacing w:val="0"/>
          </w:pPr>
        </w:pPrChange>
      </w:pPr>
    </w:p>
    <w:p w14:paraId="75C474C5" w14:textId="77777777" w:rsidR="003F7677" w:rsidRDefault="007E3CA9" w:rsidP="003F7677">
      <w:pPr>
        <w:pStyle w:val="normal0"/>
        <w:rPr>
          <w:ins w:id="156" w:author="Tim Hallett" w:date="2015-01-07T13:25:00Z"/>
        </w:rPr>
      </w:pPr>
      <w:ins w:id="157" w:author="Tim Hallett" w:date="2015-01-07T13:25:00Z">
        <w:r>
          <w:t>Para 3</w:t>
        </w:r>
        <w:r w:rsidR="003F7677">
          <w:t xml:space="preserve">: Say it isn’t exactly AMPATH, but is a bit like W Kenya and maybe elsewhere. </w:t>
        </w:r>
      </w:ins>
      <w:ins w:id="158" w:author="Tim Hallett" w:date="2015-01-07T13:26:00Z">
        <w:r w:rsidR="003F7677">
          <w:t xml:space="preserve">Talk about difference between settings. </w:t>
        </w:r>
      </w:ins>
      <w:ins w:id="159" w:author="Tim Hallett" w:date="2015-01-07T13:25:00Z">
        <w:r w:rsidR="003F7677">
          <w:t>Talk about other model results.</w:t>
        </w:r>
      </w:ins>
    </w:p>
    <w:p w14:paraId="0CC09A90" w14:textId="77777777" w:rsidR="003F7677" w:rsidRDefault="003F7677">
      <w:pPr>
        <w:pStyle w:val="normal0"/>
        <w:rPr>
          <w:ins w:id="160" w:author="Tim Hallett" w:date="2015-01-07T13:26:00Z"/>
        </w:rPr>
        <w:pPrChange w:id="161" w:author="Tim Hallett" w:date="2015-01-07T13:22:00Z">
          <w:pPr>
            <w:pStyle w:val="Heading1"/>
            <w:contextualSpacing w:val="0"/>
          </w:pPr>
        </w:pPrChange>
      </w:pPr>
    </w:p>
    <w:p w14:paraId="53F6367E" w14:textId="77777777" w:rsidR="00433B30" w:rsidRDefault="007E3CA9">
      <w:pPr>
        <w:pStyle w:val="normal0"/>
        <w:rPr>
          <w:ins w:id="162" w:author="Tim Hallett" w:date="2015-01-07T13:26:00Z"/>
        </w:rPr>
        <w:pPrChange w:id="163" w:author="Tim Hallett" w:date="2015-01-07T13:22:00Z">
          <w:pPr>
            <w:pStyle w:val="Heading1"/>
            <w:contextualSpacing w:val="0"/>
          </w:pPr>
        </w:pPrChange>
      </w:pPr>
      <w:ins w:id="164" w:author="Tim Hallett" w:date="2015-01-07T13:26:00Z">
        <w:r>
          <w:t>Para 4</w:t>
        </w:r>
        <w:r w:rsidR="00433B30">
          <w:t>: Talk about how there is a big difference between “interventions” that can have the same name, and that this is a caraciture. Case in point is the HBCT of AMPATH vs that of Connie/Ruanne/Jennny.</w:t>
        </w:r>
      </w:ins>
    </w:p>
    <w:p w14:paraId="279551BF" w14:textId="77777777" w:rsidR="00433B30" w:rsidRDefault="00433B30">
      <w:pPr>
        <w:pStyle w:val="normal0"/>
        <w:rPr>
          <w:ins w:id="165" w:author="Tim Hallett" w:date="2015-01-07T13:25:00Z"/>
        </w:rPr>
        <w:pPrChange w:id="166" w:author="Tim Hallett" w:date="2015-01-07T13:22:00Z">
          <w:pPr>
            <w:pStyle w:val="Heading1"/>
            <w:contextualSpacing w:val="0"/>
          </w:pPr>
        </w:pPrChange>
      </w:pPr>
    </w:p>
    <w:p w14:paraId="266DDB4A" w14:textId="77777777" w:rsidR="003F7677" w:rsidRDefault="003F7677">
      <w:pPr>
        <w:pStyle w:val="normal0"/>
        <w:rPr>
          <w:ins w:id="167" w:author="Tim Hallett" w:date="2015-01-07T13:25:00Z"/>
        </w:rPr>
        <w:pPrChange w:id="168" w:author="Tim Hallett" w:date="2015-01-07T13:22:00Z">
          <w:pPr>
            <w:pStyle w:val="Heading1"/>
            <w:contextualSpacing w:val="0"/>
          </w:pPr>
        </w:pPrChange>
      </w:pPr>
      <w:ins w:id="169" w:author="Tim Hallett" w:date="2015-01-07T13:25:00Z">
        <w:r>
          <w:t>Go through the results again, this time slower and drawing in comparison to other data.</w:t>
        </w:r>
      </w:ins>
    </w:p>
    <w:p w14:paraId="5F82639F" w14:textId="77777777" w:rsidR="003F7677" w:rsidRDefault="003F7677">
      <w:pPr>
        <w:pStyle w:val="normal0"/>
        <w:numPr>
          <w:ilvl w:val="0"/>
          <w:numId w:val="15"/>
        </w:numPr>
        <w:rPr>
          <w:ins w:id="170" w:author="Tim Hallett" w:date="2015-01-07T13:25:00Z"/>
        </w:rPr>
        <w:pPrChange w:id="171" w:author="Tim Hallett" w:date="2015-01-07T13:26:00Z">
          <w:pPr>
            <w:pStyle w:val="Heading1"/>
            <w:contextualSpacing w:val="0"/>
          </w:pPr>
        </w:pPrChange>
      </w:pPr>
      <w:ins w:id="172" w:author="Tim Hallett" w:date="2015-01-07T13:25:00Z">
        <w:r>
          <w:t>Deaths outside clinic. Reference the ALPHA stuff.</w:t>
        </w:r>
      </w:ins>
    </w:p>
    <w:p w14:paraId="2834BE61" w14:textId="77777777" w:rsidR="003F7677" w:rsidRDefault="00B266C0">
      <w:pPr>
        <w:pStyle w:val="normal0"/>
        <w:numPr>
          <w:ilvl w:val="0"/>
          <w:numId w:val="15"/>
        </w:numPr>
        <w:rPr>
          <w:ins w:id="173" w:author="Tim Hallett" w:date="2015-01-07T13:22:00Z"/>
        </w:rPr>
        <w:pPrChange w:id="174" w:author="Tim Hallett" w:date="2015-01-07T13:22:00Z">
          <w:pPr>
            <w:pStyle w:val="Heading1"/>
            <w:contextualSpacing w:val="0"/>
          </w:pPr>
        </w:pPrChange>
      </w:pPr>
      <w:ins w:id="175" w:author="Tim Hallett" w:date="2015-01-07T13:34:00Z">
        <w:r>
          <w:t>Immediate</w:t>
        </w:r>
      </w:ins>
      <w:ins w:id="176" w:author="Tim Hallett" w:date="2015-01-07T13:27:00Z">
        <w:r w:rsidR="00433B30">
          <w:t xml:space="preserve"> ART – Lots of people saying this is sensible. ALso</w:t>
        </w:r>
      </w:ins>
      <w:ins w:id="177" w:author="Tim Hallett" w:date="2015-01-07T13:24:00Z">
        <w:r w:rsidR="003F7677">
          <w:t xml:space="preserve"> is in sympathy with (UNPUBLISHED UNTIL FEB 2015) findings from Rosen et al about how same-day ART gets </w:t>
        </w:r>
      </w:ins>
      <w:ins w:id="178" w:author="Tim Hallett" w:date="2015-01-07T13:27:00Z">
        <w:r w:rsidR="00433B30">
          <w:t>more people suppressed.</w:t>
        </w:r>
      </w:ins>
    </w:p>
    <w:p w14:paraId="0A784D22" w14:textId="77777777" w:rsidR="003F7677" w:rsidRDefault="003F7677">
      <w:pPr>
        <w:pStyle w:val="normal0"/>
        <w:rPr>
          <w:ins w:id="179" w:author="Tim Hallett" w:date="2015-01-07T13:28:00Z"/>
        </w:rPr>
        <w:pPrChange w:id="180" w:author="Tim Hallett" w:date="2015-01-07T13:22:00Z">
          <w:pPr>
            <w:pStyle w:val="Heading1"/>
            <w:contextualSpacing w:val="0"/>
          </w:pPr>
        </w:pPrChange>
      </w:pPr>
    </w:p>
    <w:p w14:paraId="4433C62D" w14:textId="77777777" w:rsidR="00433B30" w:rsidRDefault="007E3CA9">
      <w:pPr>
        <w:pStyle w:val="normal0"/>
        <w:rPr>
          <w:ins w:id="181" w:author="Tim Hallett" w:date="2015-01-07T13:29:00Z"/>
        </w:rPr>
        <w:pPrChange w:id="182" w:author="Tim Hallett" w:date="2015-01-07T13:22:00Z">
          <w:pPr>
            <w:pStyle w:val="Heading1"/>
            <w:contextualSpacing w:val="0"/>
          </w:pPr>
        </w:pPrChange>
      </w:pPr>
      <w:ins w:id="183" w:author="Tim Hallett" w:date="2015-01-07T13:31:00Z">
        <w:r>
          <w:t xml:space="preserve">Big Finish: </w:t>
        </w:r>
      </w:ins>
      <w:ins w:id="184" w:author="Tim Hallett" w:date="2015-01-07T13:28:00Z">
        <w:r w:rsidR="00433B30">
          <w:t>Tell me about the future: We don’t know about motivations of patients (that’s important), We don’t know how this plays out in other settings. We don</w:t>
        </w:r>
      </w:ins>
      <w:ins w:id="185" w:author="Tim Hallett" w:date="2015-01-07T13:29:00Z">
        <w:r w:rsidR="00433B30">
          <w:t>’t know how intervengtions put together would work. And we haven’t got a clue about costs in reality.</w:t>
        </w:r>
      </w:ins>
    </w:p>
    <w:p w14:paraId="1146885D" w14:textId="77777777" w:rsidR="00433B30" w:rsidRDefault="00433B30">
      <w:pPr>
        <w:pStyle w:val="normal0"/>
        <w:rPr>
          <w:ins w:id="186" w:author="Tim Hallett" w:date="2015-01-07T13:29:00Z"/>
        </w:rPr>
        <w:pPrChange w:id="187" w:author="Tim Hallett" w:date="2015-01-07T13:22:00Z">
          <w:pPr>
            <w:pStyle w:val="Heading1"/>
            <w:contextualSpacing w:val="0"/>
          </w:pPr>
        </w:pPrChange>
      </w:pPr>
    </w:p>
    <w:p w14:paraId="59EA0D5C" w14:textId="77777777" w:rsidR="00433B30" w:rsidRDefault="007E3CA9">
      <w:pPr>
        <w:pStyle w:val="normal0"/>
        <w:rPr>
          <w:ins w:id="188" w:author="Tim Hallett" w:date="2015-01-07T13:29:00Z"/>
        </w:rPr>
        <w:pPrChange w:id="189" w:author="Tim Hallett" w:date="2015-01-07T13:22:00Z">
          <w:pPr>
            <w:pStyle w:val="Heading1"/>
            <w:contextualSpacing w:val="0"/>
          </w:pPr>
        </w:pPrChange>
      </w:pPr>
      <w:proofErr w:type="gramStart"/>
      <w:ins w:id="190" w:author="Tim Hallett" w:date="2015-01-07T13:31:00Z">
        <w:r>
          <w:t>Knock-out</w:t>
        </w:r>
        <w:proofErr w:type="gramEnd"/>
        <w:r>
          <w:t xml:space="preserve"> Blow: </w:t>
        </w:r>
      </w:ins>
      <w:ins w:id="191" w:author="Tim Hallett" w:date="2015-01-07T13:29:00Z">
        <w:r w:rsidR="00433B30">
          <w:t xml:space="preserve">Nevertheless, we feel this analysis will powerfully SHAPE the discourse around the cascade and inteventions that are formulated, evaluated and rolled-out to improve the impact of programs. </w:t>
        </w:r>
      </w:ins>
    </w:p>
    <w:p w14:paraId="030F5765" w14:textId="77777777" w:rsidR="00433B30" w:rsidRDefault="00433B30">
      <w:pPr>
        <w:pStyle w:val="normal0"/>
        <w:rPr>
          <w:ins w:id="192" w:author="Tim Hallett" w:date="2015-01-07T13:29:00Z"/>
        </w:rPr>
        <w:pPrChange w:id="193" w:author="Tim Hallett" w:date="2015-01-07T13:22:00Z">
          <w:pPr>
            <w:pStyle w:val="Heading1"/>
            <w:contextualSpacing w:val="0"/>
          </w:pPr>
        </w:pPrChange>
      </w:pPr>
    </w:p>
    <w:p w14:paraId="7E98706A" w14:textId="77777777" w:rsidR="00433B30" w:rsidRDefault="00433B30">
      <w:pPr>
        <w:pStyle w:val="normal0"/>
        <w:rPr>
          <w:ins w:id="194" w:author="Tim Hallett" w:date="2015-01-07T13:22:00Z"/>
        </w:rPr>
        <w:pPrChange w:id="195" w:author="Tim Hallett" w:date="2015-01-07T13:22:00Z">
          <w:pPr>
            <w:pStyle w:val="Heading1"/>
            <w:contextualSpacing w:val="0"/>
          </w:pPr>
        </w:pPrChange>
      </w:pPr>
    </w:p>
    <w:p w14:paraId="391D9197" w14:textId="77777777" w:rsidR="003F7677" w:rsidRPr="003F7677" w:rsidRDefault="003F7677">
      <w:pPr>
        <w:pStyle w:val="normal0"/>
        <w:rPr>
          <w:rPrChange w:id="196" w:author="Tim Hallett" w:date="2015-01-07T13:22:00Z">
            <w:rPr>
              <w:i/>
            </w:rPr>
          </w:rPrChange>
        </w:rPr>
        <w:pPrChange w:id="197" w:author="Tim Hallett" w:date="2015-01-07T13:22:00Z">
          <w:pPr>
            <w:pStyle w:val="Heading1"/>
            <w:contextualSpacing w:val="0"/>
          </w:pPr>
        </w:pPrChange>
      </w:pPr>
    </w:p>
    <w:p w14:paraId="3E671ACF" w14:textId="77777777" w:rsidR="001C6E99" w:rsidRDefault="00522CC2" w:rsidP="00243C83">
      <w:pPr>
        <w:pStyle w:val="normal0"/>
      </w:pPr>
      <w:r>
        <w:tab/>
      </w:r>
      <w:del w:id="198" w:author="Ellen McRobie" w:date="2015-01-06T10:05:00Z">
        <w:r w:rsidDel="003B057D">
          <w:delText xml:space="preserve">As we </w:delText>
        </w:r>
        <w:r w:rsidR="00A34923" w:rsidDel="003B057D">
          <w:delText xml:space="preserve">progress </w:delText>
        </w:r>
        <w:r w:rsidDel="003B057D">
          <w:delText xml:space="preserve">through the fourth decade </w:delText>
        </w:r>
        <w:r w:rsidR="00A34923" w:rsidDel="003B057D">
          <w:delText xml:space="preserve">of this </w:delText>
        </w:r>
        <w:r w:rsidR="00882F43" w:rsidDel="003B057D">
          <w:delText>tenacious</w:delText>
        </w:r>
        <w:r w:rsidR="00A34923" w:rsidDel="003B057D">
          <w:delText xml:space="preserve"> epidemic, </w:delText>
        </w:r>
      </w:del>
      <w:ins w:id="199" w:author="Ellen McRobie" w:date="2015-01-06T10:05:00Z">
        <w:r w:rsidR="003B057D">
          <w:t>T</w:t>
        </w:r>
      </w:ins>
      <w:del w:id="200" w:author="Ellen McRobie" w:date="2015-01-06T10:05:00Z">
        <w:r w:rsidR="00A34923" w:rsidDel="003B057D">
          <w:delText>t</w:delText>
        </w:r>
      </w:del>
      <w:r w:rsidR="00A34923">
        <w:t xml:space="preserve">he tools used to fight HIV are becoming more akin to those used to treat a long-term </w:t>
      </w:r>
      <w:commentRangeStart w:id="201"/>
      <w:r w:rsidR="00A34923">
        <w:t>chronic disease</w:t>
      </w:r>
      <w:commentRangeEnd w:id="201"/>
      <w:r w:rsidR="003B057D">
        <w:rPr>
          <w:rStyle w:val="CommentReference"/>
        </w:rPr>
        <w:commentReference w:id="201"/>
      </w:r>
      <w:r w:rsidR="00E2195F">
        <w:t>{vanSighem</w:t>
      </w:r>
      <w:proofErr w:type="gramStart"/>
      <w:r w:rsidR="00E2195F">
        <w:t>:2010gw</w:t>
      </w:r>
      <w:proofErr w:type="gramEnd"/>
      <w:r w:rsidR="00E2195F">
        <w:t>}</w:t>
      </w:r>
      <w:r w:rsidR="000163BB">
        <w:t>.</w:t>
      </w:r>
      <w:r w:rsidR="009450D2">
        <w:t xml:space="preserve"> Identifying infected individuals is </w:t>
      </w:r>
      <w:commentRangeStart w:id="202"/>
      <w:r w:rsidR="009450D2">
        <w:t>no longer the biggest hurdle</w:t>
      </w:r>
      <w:commentRangeEnd w:id="202"/>
      <w:r w:rsidR="00173ACA">
        <w:rPr>
          <w:rStyle w:val="CommentReference"/>
        </w:rPr>
        <w:commentReference w:id="202"/>
      </w:r>
      <w:r w:rsidR="009450D2">
        <w:t>, but rather obtaining and retaining viral suppression in patients on ART for their entire lives has emerged as the next major challenge.</w:t>
      </w:r>
      <w:r w:rsidR="00175503">
        <w:t xml:space="preserve"> This modelling exercise aims to explore an ART-programme and understand where potential exists to improve care and patient outcomes using western Kenya as our setting.</w:t>
      </w:r>
    </w:p>
    <w:p w14:paraId="147C3F95" w14:textId="77777777" w:rsidR="007A0199" w:rsidRDefault="007A0199" w:rsidP="00243C83">
      <w:pPr>
        <w:pStyle w:val="normal0"/>
      </w:pPr>
    </w:p>
    <w:p w14:paraId="7D9FFC6F" w14:textId="5EC4C048" w:rsidR="00C426AB" w:rsidRDefault="00216F7C" w:rsidP="00215C6B">
      <w:pPr>
        <w:pStyle w:val="normal0"/>
        <w:ind w:firstLine="720"/>
      </w:pPr>
      <w:commentRangeStart w:id="203"/>
      <w:r>
        <w:t xml:space="preserve">Our baseline scenario is </w:t>
      </w:r>
      <w:r w:rsidR="00A07B3E">
        <w:t>representative</w:t>
      </w:r>
      <w:r>
        <w:t xml:space="preserve"> of the current state of an ART-programme in western Kenya in the absence of any major intervention (such as HBCT). The two viewpoints in figure 2 describe almost contrasting stories. As far as the clinic can see, the majority of patients are retained in care successfully until ART initiation</w:t>
      </w:r>
      <w:r w:rsidR="00C74596">
        <w:t xml:space="preserve"> or initiate as they enter care,</w:t>
      </w:r>
      <w:r>
        <w:t xml:space="preserve"> </w:t>
      </w:r>
      <w:r w:rsidR="00C74596">
        <w:t>l</w:t>
      </w:r>
      <w:r>
        <w:t>eading to only a small number of individuals engaging, disengaging and then re-engaging with pre-ART care. While this sounds promising, the vi</w:t>
      </w:r>
      <w:r w:rsidR="00C44F9F">
        <w:t>ewpoint of the clinic is biased;</w:t>
      </w:r>
      <w:r>
        <w:t xml:space="preserve"> only individuals who have contact with a clinic are </w:t>
      </w:r>
      <w:r w:rsidR="00D1596C">
        <w:t>accounted for</w:t>
      </w:r>
      <w:r>
        <w:t xml:space="preserve">. However, stepping back to consider the community’s viewpoint, we </w:t>
      </w:r>
      <w:r w:rsidR="00E93F71">
        <w:t>observe</w:t>
      </w:r>
      <w:r>
        <w:t xml:space="preserve"> a much more </w:t>
      </w:r>
      <w:r w:rsidR="00E93F71">
        <w:t>harrowing</w:t>
      </w:r>
      <w:r>
        <w:t xml:space="preserve"> story. </w:t>
      </w:r>
      <w:r w:rsidR="00E93F71">
        <w:t>In reality, and obscured from the view of the clinic, the majority of HIV-related deaths between 2010 and 2030 are due to patients who were diagnosed, but owing to the suboptimal state of the HIV-care system in western Kenya, never initiated treatment</w:t>
      </w:r>
      <w:r w:rsidR="00B6198D">
        <w:t xml:space="preserve"> (57</w:t>
      </w:r>
      <w:r w:rsidR="00CC2846">
        <w:t>%)</w:t>
      </w:r>
      <w:r w:rsidR="00E93F71">
        <w:t>.</w:t>
      </w:r>
      <w:r w:rsidR="00333989">
        <w:t xml:space="preserve"> </w:t>
      </w:r>
      <w:commentRangeEnd w:id="203"/>
      <w:r w:rsidR="003B057D">
        <w:rPr>
          <w:rStyle w:val="CommentReference"/>
        </w:rPr>
        <w:commentReference w:id="203"/>
      </w:r>
      <w:r w:rsidR="00333989" w:rsidRPr="00704298">
        <w:rPr>
          <w:i/>
          <w:color w:val="0000FF"/>
        </w:rPr>
        <w:t>[Ideally want to make a comparison to Andrew and Valentina</w:t>
      </w:r>
      <w:r w:rsidR="008D7529">
        <w:rPr>
          <w:i/>
          <w:color w:val="0000FF"/>
        </w:rPr>
        <w:t>’</w:t>
      </w:r>
      <w:r w:rsidR="00333989" w:rsidRPr="00704298">
        <w:rPr>
          <w:i/>
          <w:color w:val="0000FF"/>
        </w:rPr>
        <w:t>s work here (the pies from the cascade workshop), this work hasn’t been published though.</w:t>
      </w:r>
      <w:r w:rsidR="00704298" w:rsidRPr="00704298">
        <w:rPr>
          <w:i/>
          <w:color w:val="0000FF"/>
        </w:rPr>
        <w:t xml:space="preserve"> </w:t>
      </w:r>
      <w:proofErr w:type="gramStart"/>
      <w:r w:rsidR="00704298" w:rsidRPr="00704298">
        <w:rPr>
          <w:i/>
          <w:color w:val="0000FF"/>
        </w:rPr>
        <w:t>Additionally, Dan Klein’s pie charts from his presentation that would make a good comparison (SA / Zimbabwe)</w:t>
      </w:r>
      <w:r w:rsidR="00333989" w:rsidRPr="00704298">
        <w:rPr>
          <w:i/>
          <w:color w:val="0000FF"/>
        </w:rPr>
        <w:t>]</w:t>
      </w:r>
      <w:r w:rsidR="00E51134" w:rsidRPr="00E51134">
        <w:rPr>
          <w:color w:val="auto"/>
        </w:rPr>
        <w:t>.</w:t>
      </w:r>
      <w:proofErr w:type="gramEnd"/>
    </w:p>
    <w:p w14:paraId="7DA42F33" w14:textId="77777777" w:rsidR="00333989" w:rsidRDefault="00333989" w:rsidP="00824C31">
      <w:pPr>
        <w:pStyle w:val="normal0"/>
      </w:pPr>
    </w:p>
    <w:p w14:paraId="1EB3A18E" w14:textId="77777777" w:rsidR="00BB2D4E" w:rsidRDefault="00824C31" w:rsidP="00824C31">
      <w:pPr>
        <w:pStyle w:val="normal0"/>
      </w:pPr>
      <w:r>
        <w:tab/>
        <w:t xml:space="preserve">A </w:t>
      </w:r>
      <w:commentRangeStart w:id="204"/>
      <w:r>
        <w:t xml:space="preserve">further cause for concern </w:t>
      </w:r>
      <w:commentRangeEnd w:id="204"/>
      <w:r w:rsidR="00160B94">
        <w:rPr>
          <w:rStyle w:val="CommentReference"/>
        </w:rPr>
        <w:commentReference w:id="204"/>
      </w:r>
      <w:r>
        <w:t>is the nearly 20% of individuals who</w:t>
      </w:r>
      <w:r w:rsidR="00170B8A">
        <w:t xml:space="preserve"> die</w:t>
      </w:r>
      <w:r w:rsidR="002E0C47">
        <w:t xml:space="preserve"> </w:t>
      </w:r>
      <w:r w:rsidR="00A57263">
        <w:t>unaware</w:t>
      </w:r>
      <w:r w:rsidR="002E0C47">
        <w:t xml:space="preserve"> of their infection</w:t>
      </w:r>
      <w:r>
        <w:t xml:space="preserve">. </w:t>
      </w:r>
      <w:r w:rsidR="0079522C">
        <w:t xml:space="preserve">Of the </w:t>
      </w:r>
      <w:r w:rsidR="00DB43BF">
        <w:t>~</w:t>
      </w:r>
      <w:r w:rsidR="0079522C">
        <w:t xml:space="preserve">24% of individuals who </w:t>
      </w:r>
      <w:r w:rsidR="000E7F28">
        <w:t>did</w:t>
      </w:r>
      <w:r w:rsidR="0079522C">
        <w:t xml:space="preserve"> initiate ART but </w:t>
      </w:r>
      <w:r w:rsidR="000E7F28">
        <w:t xml:space="preserve">subsequently suffered </w:t>
      </w:r>
      <w:r w:rsidR="0079522C">
        <w:t>an HIV-related death, the majority of these individuals died after being lost from ART care</w:t>
      </w:r>
      <w:r w:rsidR="003855F4">
        <w:t xml:space="preserve">, </w:t>
      </w:r>
      <w:r w:rsidR="006E6D28">
        <w:t>with the remainder dying while on ART.</w:t>
      </w:r>
      <w:r w:rsidR="00D742ED">
        <w:t xml:space="preserve"> </w:t>
      </w:r>
      <w:r w:rsidR="00BB2D4E">
        <w:t>While both viewpoints are informative, the community’s perspective highlights the weaknesses in care that lead to individuals losing life-years to HIV.</w:t>
      </w:r>
    </w:p>
    <w:p w14:paraId="6C4978F5" w14:textId="77777777" w:rsidR="00C426AB" w:rsidRDefault="00C426AB" w:rsidP="00243C83">
      <w:pPr>
        <w:pStyle w:val="normal0"/>
        <w:rPr>
          <w:b/>
          <w:i/>
        </w:rPr>
      </w:pPr>
    </w:p>
    <w:p w14:paraId="59B24DEE" w14:textId="77777777" w:rsidR="00C426AB" w:rsidRDefault="002860EE" w:rsidP="00243C83">
      <w:pPr>
        <w:pStyle w:val="normal0"/>
      </w:pPr>
      <w:r>
        <w:tab/>
        <w:t xml:space="preserve">Using our range of 12 interventions to study how patient outcomes can be improved, we see that individual interventions </w:t>
      </w:r>
      <w:r w:rsidR="005601F1">
        <w:t>have varying levels of success (figure 3).</w:t>
      </w:r>
      <w:r w:rsidR="006413C1">
        <w:t xml:space="preserve"> </w:t>
      </w:r>
      <w:r w:rsidR="00C14A51">
        <w:t>These interventions illustrate the impact of improving a single point of care along the cascade. While removing pre-ART care altogether, such as in the Universal Test and Treat and Immediate ART interventions, is highly impactful (averting 5,078,370 and 3,616,936 DALYs, respectively), these interventions are not the most cost-effective solution.</w:t>
      </w:r>
    </w:p>
    <w:p w14:paraId="28649847" w14:textId="77777777" w:rsidR="002F54A4" w:rsidRDefault="002F54A4" w:rsidP="00243C83">
      <w:pPr>
        <w:pStyle w:val="normal0"/>
      </w:pPr>
    </w:p>
    <w:p w14:paraId="36329617" w14:textId="77777777" w:rsidR="002F54A4" w:rsidRDefault="002F54A4" w:rsidP="00243C83">
      <w:pPr>
        <w:pStyle w:val="normal0"/>
      </w:pPr>
      <w:r>
        <w:tab/>
      </w:r>
      <w:r w:rsidR="00250EBB">
        <w:t>An impactful intervention, one that averts DALYs, highlights a weak</w:t>
      </w:r>
      <w:r w:rsidR="00AD6215">
        <w:t xml:space="preserve"> </w:t>
      </w:r>
      <w:r w:rsidR="00250EBB">
        <w:t>point in care that can be strengthened.</w:t>
      </w:r>
      <w:r w:rsidR="007C51E8">
        <w:t xml:space="preserve"> </w:t>
      </w:r>
      <w:r w:rsidR="009357BE">
        <w:t xml:space="preserve">For example, </w:t>
      </w:r>
      <w:r w:rsidR="00EF5D19">
        <w:t xml:space="preserve">the home-based counselling and testing interventions (HBCT and HBCT POC CD4), both actively seek out individuals at home for testing. </w:t>
      </w:r>
      <w:r w:rsidR="00421D0D">
        <w:t xml:space="preserve">These interventions have a large impact on care, averting 1,882,403 and 3,534,967 DALYs respectively, which signifies that patients are seeking care </w:t>
      </w:r>
      <w:r w:rsidR="00AD6215">
        <w:t>inadequately</w:t>
      </w:r>
      <w:r w:rsidR="00421D0D">
        <w:t xml:space="preserve">. </w:t>
      </w:r>
      <w:r w:rsidR="00C93FD7">
        <w:t xml:space="preserve">However, diagnosis is not the only barrier to HIV care, patients must then successfully link to care and receive a CD4 test. </w:t>
      </w:r>
      <w:r w:rsidR="00A10D5C">
        <w:t>The HBCT interventions rely on two rates of linkage to care: (1) linkage given that the patients was unaware of their infection prior to the current visit and (2) linkage given the patient was previously diagnosed and aware of their infection.</w:t>
      </w:r>
      <w:r w:rsidR="005A1D2B">
        <w:t xml:space="preserve"> This distinction allows</w:t>
      </w:r>
      <w:r w:rsidR="00C32E12">
        <w:t xml:space="preserve"> individuals who were previously diagnosed to link to care at faster rate than individuals who have </w:t>
      </w:r>
      <w:r w:rsidR="00A67FE9">
        <w:t>just learned of their infection</w:t>
      </w:r>
      <w:r w:rsidR="00A31BBF">
        <w:t>.</w:t>
      </w:r>
    </w:p>
    <w:p w14:paraId="4DB4AFF8" w14:textId="77777777" w:rsidR="00A9709A" w:rsidRDefault="00A9709A" w:rsidP="00243C83">
      <w:pPr>
        <w:pStyle w:val="normal0"/>
      </w:pPr>
    </w:p>
    <w:p w14:paraId="27CF9F1A" w14:textId="6369887A" w:rsidR="00C47E8C" w:rsidRDefault="00A9709A" w:rsidP="0089031F">
      <w:pPr>
        <w:pStyle w:val="normal0"/>
      </w:pPr>
      <w:r>
        <w:tab/>
      </w:r>
      <w:r w:rsidR="002C43B4">
        <w:t xml:space="preserve">Aside from HBCT, </w:t>
      </w:r>
      <w:r w:rsidR="005218F7">
        <w:t xml:space="preserve">the three interventions that </w:t>
      </w:r>
      <w:r w:rsidR="00EF74A0">
        <w:t>target pre-ART retention (Pre-ART Outreach, Improved Care and POC CD4)</w:t>
      </w:r>
      <w:r w:rsidR="00C60CF2">
        <w:t xml:space="preserve"> are also particularly impactful, indicating that retaining patients in pre-ART care is suboptimal and can be improved upon.</w:t>
      </w:r>
      <w:r w:rsidR="00685240">
        <w:t xml:space="preserve"> </w:t>
      </w:r>
      <w:r w:rsidR="00E96A18">
        <w:t>Surprisingly</w:t>
      </w:r>
      <w:r w:rsidR="00685240">
        <w:t>, the ART Outreach intervention has little impact on care, averting only 744,915 DALYs, but this is due to the small proportion of individuals that ever initiate ART (&lt;20% of all PLWHIV on ART).</w:t>
      </w:r>
      <w:r w:rsidR="003750F6">
        <w:t xml:space="preserve"> </w:t>
      </w:r>
      <w:r w:rsidR="00CA6B3E">
        <w:t xml:space="preserve">This </w:t>
      </w:r>
      <w:r w:rsidR="002E3DB5">
        <w:t>result contrasts</w:t>
      </w:r>
      <w:r w:rsidR="00CA6B3E">
        <w:t xml:space="preserve"> to findings from a modelling study conducted by Klein </w:t>
      </w:r>
      <w:r w:rsidR="00CA6B3E" w:rsidRPr="00CA6B3E">
        <w:rPr>
          <w:i/>
        </w:rPr>
        <w:t>et al.</w:t>
      </w:r>
      <w:r w:rsidR="002E3DB5">
        <w:t xml:space="preserve"> (2014), in which they found that improving the re-initiation of ART in a treatment programme in South Africa was a highly cost-effective intervention</w:t>
      </w:r>
      <w:r w:rsidR="002E3DB5">
        <w:fldChar w:fldCharType="begin"/>
      </w:r>
      <w:r w:rsidR="00EE6BE4">
        <w:instrText xml:space="preserve"> ADDIN PAPERS2_CITATIONS &lt;citation&gt;&lt;uuid&gt;CD8FFEEB-ACAB-4030-8E26-E8A077A2A6DC&lt;/uuid&gt;&lt;priority&gt;41&lt;/priority&gt;&lt;publications&gt;&lt;publication&gt;&lt;volume&gt;28&lt;/volume&gt;&lt;publication_date&gt;99201401001200000000220000&lt;/publication_date&gt;&lt;doi&gt;10.1097/QAD.0000000000000081&lt;/doi&gt;&lt;startpage&gt;S47&lt;/startpage&gt;&lt;title&gt;Dropout and re-enrollment: implications for epidemiological projections of treatment programs&lt;/title&gt;&lt;uuid&gt;80D5FFC7-0C28-4107-8C88-B5538F9DDB6C&lt;/uuid&gt;&lt;subtype&gt;400&lt;/subtype&gt;&lt;endpage&gt;S59&lt;/endpage&gt;&lt;type&gt;400&lt;/type&gt;&lt;url&gt;http://content.wkhealth.com/linkback/openurl?sid=WKPTLP:landingpage&amp;amp;an=00002030-201401001-00006&lt;/url&gt;&lt;bundle&gt;&lt;publication&gt;&lt;title&gt;AIDS&lt;/title&gt;&lt;type&gt;-100&lt;/type&gt;&lt;subtype&gt;-100&lt;/subtype&gt;&lt;uuid&gt;7207AF0A-05FA-47CC-8189-F0E1621F7526&lt;/uuid&gt;&lt;/publication&gt;&lt;/bundle&gt;&lt;authors&gt;&lt;author&gt;&lt;firstName&gt;Daniel&lt;/firstName&gt;&lt;middleNames&gt;J&lt;/middleNames&gt;&lt;lastName&gt;Klein&lt;/lastName&gt;&lt;/author&gt;&lt;author&gt;&lt;firstName&gt;Anna&lt;/firstName&gt;&lt;lastName&gt;Bershteyn&lt;/lastName&gt;&lt;/author&gt;&lt;author&gt;&lt;firstName&gt;Philip&lt;/firstName&gt;&lt;middleNames&gt;A&lt;/middleNames&gt;&lt;lastName&gt;Eckhoff&lt;/lastName&gt;&lt;/author&gt;&lt;/authors&gt;&lt;/publication&gt;&lt;/publications&gt;&lt;cites&gt;&lt;/cites&gt;&lt;/citation&gt;</w:instrText>
      </w:r>
      <w:r w:rsidR="002E3DB5">
        <w:fldChar w:fldCharType="separate"/>
      </w:r>
      <w:r w:rsidR="002E3DB5">
        <w:rPr>
          <w:lang w:val="en-US"/>
        </w:rPr>
        <w:t>{Klein:2014ho}</w:t>
      </w:r>
      <w:r w:rsidR="002E3DB5">
        <w:fldChar w:fldCharType="end"/>
      </w:r>
      <w:r w:rsidR="002E3DB5">
        <w:t>.</w:t>
      </w:r>
      <w:r w:rsidR="00125444">
        <w:t xml:space="preserve"> </w:t>
      </w:r>
      <w:r w:rsidR="00855801">
        <w:t>The model of South Africa was calibrated to UNAIDS Spectrum estimates of the number of people on ART over time, something that this model doesn’t quite match, leading us to speculate that a larger proportion of individuals initiated ART i</w:t>
      </w:r>
      <w:r w:rsidR="00C12616">
        <w:t>n the Klein model and therefore</w:t>
      </w:r>
      <w:r w:rsidR="00855801">
        <w:t xml:space="preserve"> an intervention such ART Outr</w:t>
      </w:r>
      <w:r w:rsidR="0062304C">
        <w:t>each would have a larger impact than in the results presented here.</w:t>
      </w:r>
      <w:r w:rsidR="0089031F">
        <w:t xml:space="preserve"> </w:t>
      </w:r>
      <w:r w:rsidR="00554D45">
        <w:t xml:space="preserve">In another mathematical model of HIV testing strategies in South Africa, Bendavid </w:t>
      </w:r>
      <w:r w:rsidR="00554D45" w:rsidRPr="00554D45">
        <w:rPr>
          <w:i/>
        </w:rPr>
        <w:t>et al</w:t>
      </w:r>
      <w:r w:rsidR="00554D45">
        <w:t xml:space="preserve">. demonstrated </w:t>
      </w:r>
      <w:r w:rsidR="00C47E8C">
        <w:t>that implementing a universal test and treat st</w:t>
      </w:r>
      <w:r w:rsidR="007A6561">
        <w:t>rategy with enhanced linkage and</w:t>
      </w:r>
      <w:r w:rsidR="00C47E8C">
        <w:t xml:space="preserve"> retention in care would nearly double the survival benefits of a strategy with current linkage and retention rates</w:t>
      </w:r>
      <w:r w:rsidR="007A6561">
        <w:fldChar w:fldCharType="begin"/>
      </w:r>
      <w:r w:rsidR="00EE6BE4">
        <w:instrText xml:space="preserve"> ADDIN PAPERS2_CITATIONS &lt;citation&gt;&lt;uuid&gt;6C360E2E-9F8E-4C1E-B854-83C4D3F737DA&lt;/uuid&gt;&lt;priority&gt;42&lt;/priority&gt;&lt;publications&gt;&lt;publication&gt;&lt;uuid&gt;5DFD8436-E03C-4300-A894-B9D1D84AF42F&lt;/uuid&gt;&lt;volume&gt;170&lt;/volume&gt;&lt;doi&gt;10.1001/archinternmed.2010.249&lt;/doi&gt;&lt;startpage&gt;1347&lt;/startpage&gt;&lt;publication_date&gt;99201008091200000000222000&lt;/publication_date&gt;&lt;url&gt;http://eutils.ncbi.nlm.nih.gov/entrez/eutils/elink.fcgi?dbfrom=pubmed&amp;amp;id=20696960&amp;amp;retmode=ref&amp;amp;cmd=prlinks&lt;/url&gt;&lt;type&gt;400&lt;/type&gt;&lt;title&gt;Comparative effectiveness of HIV testing and treatment in highly endemic regions.&lt;/title&gt;&lt;location&gt;&amp;lt;html&amp;gt;&amp;lt;head&amp;gt;&amp;lt;meta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Home&amp;lt;/a&amp;gt;&amp;lt;/div&amp;gt;&amp;lt;/body&amp;gt;&amp;lt;/html&amp;gt;&lt;/location&gt;&lt;institution&gt;Division of General Internal Medicine, Center for Health Policy, Department of Management Science and Engineering, Stanford University, 117 Encina Commons, Stanford, CA 94305-8526, USA. ebd@stanford.edu&lt;/institution&gt;&lt;number&gt;15&lt;/number&gt;&lt;subtype&gt;400&lt;/subtype&gt;&lt;endpage&gt;1354&lt;/endpage&gt;&lt;bundle&gt;&lt;publication&gt;&lt;title&gt;Archives of Internal Medicine&lt;/title&gt;&lt;type&gt;-100&lt;/type&gt;&lt;subtype&gt;-100&lt;/subtype&gt;&lt;uuid&gt;0F9CF515-1347-41FB-AA4C-10448F98D4B6&lt;/uuid&gt;&lt;/publication&gt;&lt;/bundle&gt;&lt;authors&gt;&lt;author&gt;&lt;firstName&gt;Eran&lt;/firstName&gt;&lt;lastName&gt;Bendavid&lt;/lastName&gt;&lt;/author&gt;&lt;author&gt;&lt;firstName&gt;Margaret&lt;/firstName&gt;&lt;middleNames&gt;L&lt;/middleNames&gt;&lt;lastName&gt;Brandeau&lt;/lastName&gt;&lt;/author&gt;&lt;author&gt;&lt;firstName&gt;Robin&lt;/firstName&gt;&lt;lastName&gt;Wood&lt;/lastName&gt;&lt;/author&gt;&lt;author&gt;&lt;firstName&gt;Douglas&lt;/firstName&gt;&lt;middleNames&gt;K&lt;/middleNames&gt;&lt;lastName&gt;Owens&lt;/lastName&gt;&lt;/author&gt;&lt;/authors&gt;&lt;/publication&gt;&lt;/publications&gt;&lt;cites&gt;&lt;/cites&gt;&lt;/citation&gt;</w:instrText>
      </w:r>
      <w:r w:rsidR="007A6561">
        <w:fldChar w:fldCharType="separate"/>
      </w:r>
      <w:r w:rsidR="007A6561">
        <w:rPr>
          <w:lang w:val="en-US"/>
        </w:rPr>
        <w:t>{Bendavid:2010gu}</w:t>
      </w:r>
      <w:r w:rsidR="007A6561">
        <w:fldChar w:fldCharType="end"/>
      </w:r>
      <w:r w:rsidR="00C47E8C">
        <w:t>.</w:t>
      </w:r>
      <w:r w:rsidR="007A6561">
        <w:t xml:space="preserve"> Status quo linkage rates were 67% compared to 60% in the results presented here, further illustrating the importance of successfully linking patients to care</w:t>
      </w:r>
      <w:r w:rsidR="00617BBE">
        <w:fldChar w:fldCharType="begin"/>
      </w:r>
      <w:r w:rsidR="00EE6BE4">
        <w:instrText xml:space="preserve"> ADDIN PAPERS2_CITATIONS &lt;citation&gt;&lt;uuid&gt;C07A4D6C-37B1-4EAC-9DA0-FF50545B6DC3&lt;/uuid&gt;&lt;priority&gt;43&lt;/priority&gt;&lt;publications&gt;&lt;publication&gt;&lt;uuid&gt;5DFD8436-E03C-4300-A894-B9D1D84AF42F&lt;/uuid&gt;&lt;volume&gt;170&lt;/volume&gt;&lt;doi&gt;10.1001/archinternmed.2010.249&lt;/doi&gt;&lt;startpage&gt;1347&lt;/startpage&gt;&lt;publication_date&gt;99201008091200000000222000&lt;/publication_date&gt;&lt;url&gt;http://eutils.ncbi.nlm.nih.gov/entrez/eutils/elink.fcgi?dbfrom=pubmed&amp;amp;id=20696960&amp;amp;retmode=ref&amp;amp;cmd=prlinks&lt;/url&gt;&lt;type&gt;400&lt;/type&gt;&lt;title&gt;Comparative effectiveness of HIV testing and treatment in highly endemic regions.&lt;/title&gt;&lt;location&gt;&amp;lt;html&amp;gt;&amp;lt;head&amp;gt;&amp;lt;meta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Home&amp;lt;/a&amp;gt;&amp;lt;/div&amp;gt;&amp;lt;/body&amp;gt;&amp;lt;/html&amp;gt;&lt;/location&gt;&lt;institution&gt;Division of General Internal Medicine, Center for Health Policy, Department of Management Science and Engineering, Stanford University, 117 Encina Commons, Stanford, CA 94305-8526, USA. ebd@stanford.edu&lt;/institution&gt;&lt;number&gt;15&lt;/number&gt;&lt;subtype&gt;400&lt;/subtype&gt;&lt;endpage&gt;1354&lt;/endpage&gt;&lt;bundle&gt;&lt;publication&gt;&lt;title&gt;Archives of Internal Medicine&lt;/title&gt;&lt;type&gt;-100&lt;/type&gt;&lt;subtype&gt;-100&lt;/subtype&gt;&lt;uuid&gt;0F9CF515-1347-41FB-AA4C-10448F98D4B6&lt;/uuid&gt;&lt;/publication&gt;&lt;/bundle&gt;&lt;authors&gt;&lt;author&gt;&lt;firstName&gt;Eran&lt;/firstName&gt;&lt;lastName&gt;Bendavid&lt;/lastName&gt;&lt;/author&gt;&lt;author&gt;&lt;firstName&gt;Margaret&lt;/firstName&gt;&lt;middleNames&gt;L&lt;/middleNames&gt;&lt;lastName&gt;Brandeau&lt;/lastName&gt;&lt;/author&gt;&lt;author&gt;&lt;firstName&gt;Robin&lt;/firstName&gt;&lt;lastName&gt;Wood&lt;/lastName&gt;&lt;/author&gt;&lt;author&gt;&lt;firstName&gt;Douglas&lt;/firstName&gt;&lt;middleNames&gt;K&lt;/middleNames&gt;&lt;lastName&gt;Owens&lt;/lastName&gt;&lt;/author&gt;&lt;/authors&gt;&lt;/publication&gt;&lt;/publications&gt;&lt;cites&gt;&lt;/cites&gt;&lt;/citation&gt;</w:instrText>
      </w:r>
      <w:r w:rsidR="00617BBE">
        <w:fldChar w:fldCharType="separate"/>
      </w:r>
      <w:r w:rsidR="00617BBE">
        <w:rPr>
          <w:lang w:val="en-US"/>
        </w:rPr>
        <w:t>{Bendavid:2010gu}</w:t>
      </w:r>
      <w:r w:rsidR="00617BBE">
        <w:fldChar w:fldCharType="end"/>
      </w:r>
      <w:r w:rsidR="007A6561">
        <w:t>.</w:t>
      </w:r>
    </w:p>
    <w:p w14:paraId="63177266" w14:textId="77777777" w:rsidR="00940364" w:rsidRDefault="00554D45" w:rsidP="008B75EC">
      <w:pPr>
        <w:pStyle w:val="normal0"/>
        <w:ind w:firstLine="720"/>
      </w:pPr>
      <w:r>
        <w:t xml:space="preserve"> </w:t>
      </w:r>
    </w:p>
    <w:p w14:paraId="158C979D" w14:textId="77777777" w:rsidR="00A9709A" w:rsidRDefault="00C47763" w:rsidP="00243C83">
      <w:pPr>
        <w:pStyle w:val="normal0"/>
      </w:pPr>
      <w:r>
        <w:tab/>
        <w:t>Overall</w:t>
      </w:r>
      <w:r w:rsidR="0006463D">
        <w:t xml:space="preserve"> from the analysis of</w:t>
      </w:r>
      <w:r>
        <w:t xml:space="preserve"> these</w:t>
      </w:r>
      <w:r w:rsidR="0006463D">
        <w:t xml:space="preserve"> individual interventions, there is no single large-impact low-cost intervention.</w:t>
      </w:r>
      <w:r w:rsidR="00270291">
        <w:t xml:space="preserve"> The high impact interventions are very expensive, with a high cost per DALY averted and vice versa.</w:t>
      </w:r>
      <w:r w:rsidR="002F1D75">
        <w:t xml:space="preserve"> The majority of interventions tested fall into the category of small-impact low-cost.</w:t>
      </w:r>
    </w:p>
    <w:p w14:paraId="4DA10C5E" w14:textId="77777777" w:rsidR="0099021A" w:rsidRDefault="0099021A" w:rsidP="00243C83">
      <w:pPr>
        <w:pStyle w:val="normal0"/>
      </w:pPr>
    </w:p>
    <w:p w14:paraId="3664640A" w14:textId="7700E788" w:rsidR="00AD0662" w:rsidRDefault="00940364" w:rsidP="00555EB7">
      <w:pPr>
        <w:pStyle w:val="normal0"/>
        <w:ind w:firstLine="720"/>
      </w:pPr>
      <w:r>
        <w:t>With many current interventions only targeting one aspect of</w:t>
      </w:r>
      <w:r w:rsidR="00A57263">
        <w:t xml:space="preserve"> care</w:t>
      </w:r>
      <w:r w:rsidR="00BB16FB">
        <w:fldChar w:fldCharType="begin"/>
      </w:r>
      <w:r w:rsidR="00EE6BE4">
        <w:instrText xml:space="preserve"> ADDIN PAPERS2_CITATIONS &lt;citation&gt;&lt;uuid&gt;CCACA780-9CE2-4262-8752-3EFE8D3CED5F&lt;/uuid&gt;&lt;priority&gt;44&lt;/priority&gt;&lt;publications&gt;&lt;publication&gt;&lt;uuid&gt;189B6961-18ED-4005-9404-65B816A794F8&lt;/uuid&gt;&lt;volume&gt;8&lt;/volume&gt;&lt;doi&gt;10.1097/COH.0b013e32835b806e&lt;/doi&gt;&lt;startpage&gt;59&lt;/startpage&gt;&lt;publication_date&gt;99201301001200000000220000&lt;/publication_date&gt;&lt;url&gt;http://eutils.ncbi.nlm.nih.gov/entrez/eutils/elink.fcgi?dbfrom=pubmed&amp;amp;id=23211779&amp;amp;retmode=ref&amp;amp;cmd=prlinks&lt;/url&gt;&lt;type&gt;400&lt;/type&gt;&lt;title&gt;Patching a leaky pipe: the cascade of HIV care.&lt;/title&gt;&lt;location&gt;602,0,0,0&lt;/location&gt;&lt;institution&gt;aU.S. Centers for Disease Control and Prevention (CDC), Zimbabwe bDivision of Global AIDS, CDC, Atlanta, USA cNational OI/ART Programme, AIDS and TB Department, Zimbabwe Ministry of Health and Child Welfare, Harare, Zimbabwe.&lt;/institution&gt;&lt;number&gt;1&lt;/number&gt;&lt;subtype&gt;400&lt;/subtype&gt;&lt;endpage&gt;64&lt;/endpage&gt;&lt;bundle&gt;&lt;publication&gt;&lt;title&gt;Current Opinion in HIV and AIDS&lt;/title&gt;&lt;type&gt;-100&lt;/type&gt;&lt;subtype&gt;-100&lt;/subtype&gt;&lt;uuid&gt;10120E84-5C91-4CE2-A96C-3B44735080F9&lt;/uuid&gt;&lt;/publication&gt;&lt;/bundle&gt;&lt;authors&gt;&lt;author&gt;&lt;firstName&gt;Peter&lt;/firstName&gt;&lt;middleNames&gt;H&lt;/middleNames&gt;&lt;lastName&gt;Kilmarx&lt;/lastName&gt;&lt;/author&gt;&lt;author&gt;&lt;firstName&gt;Tsitsi&lt;/firstName&gt;&lt;lastName&gt;Mutasa-Apollo&lt;/lastName&gt;&lt;/author&gt;&lt;/authors&gt;&lt;/publication&gt;&lt;publication&gt;&lt;uuid&gt;047A226A-E766-4690-A346-C1F55B6D37AD&lt;/uuid&gt;&lt;volume&gt;11&lt;/volume&gt;&lt;doi&gt;10.1016/S1473-3099(11)70181-5&lt;/doi&gt;&lt;startpage&gt;942&lt;/startpage&gt;&lt;publication_date&gt;99201112001200000000220000&lt;/publication_date&gt;&lt;url&gt;http://eutils.ncbi.nlm.nih.gov/entrez/eutils/elink.fcgi?dbfrom=pubmed&amp;amp;id=22030332&amp;amp;retmode=ref&amp;amp;cmd=prlinks&lt;/url&gt;&lt;type&gt;400&lt;/type&gt;&lt;title&gt;Interventions to increase antiretroviral adherence in sub-Saharan Africa: a systematic review of evaluation studies.&lt;/title&gt;&lt;location&gt;200,4,-28.4059334,32.2143323&lt;/location&gt;&lt;institution&gt;Africa Centre for Health and Population Studies, University of KwaZulu-Natal, Mtubatuba, South Africa. tbaernig@hsph.harvard.edu&lt;/institution&gt;&lt;number&gt;12&lt;/number&gt;&lt;subtype&gt;400&lt;/subtype&gt;&lt;endpage&gt;951&lt;/endpage&gt;&lt;bundle&gt;&lt;publication&gt;&lt;publisher&gt;Elsevier Ltd&lt;/publisher&gt;&lt;url&gt;http://ac.els-cdn.com&lt;/url&gt;&lt;title&gt;The Lancet Infectious Diseases&lt;/title&gt;&lt;type&gt;-100&lt;/type&gt;&lt;subtype&gt;-100&lt;/subtype&gt;&lt;uuid&gt;D5C3ECAC-9D74-4E3C-9A03-0966A407FD5D&lt;/uuid&gt;&lt;/publication&gt;&lt;/bundle&gt;&lt;authors&gt;&lt;author&gt;&lt;firstName&gt;Till&lt;/firstName&gt;&lt;middleNames&gt;W&lt;/middleNames&gt;&lt;lastName&gt;Bärnighausen&lt;/lastName&gt;&lt;/author&gt;&lt;author&gt;&lt;firstName&gt;Krisda&lt;/firstName&gt;&lt;lastName&gt;Chaiyachati&lt;/lastName&gt;&lt;/author&gt;&lt;author&gt;&lt;firstName&gt;Natsayi&lt;/firstName&gt;&lt;lastName&gt;Chimbindi&lt;/lastName&gt;&lt;/author&gt;&lt;author&gt;&lt;firstName&gt;Ashleigh&lt;/firstName&gt;&lt;lastName&gt;Peoples&lt;/lastName&gt;&lt;/author&gt;&lt;author&gt;&lt;firstName&gt;Jessica&lt;/firstName&gt;&lt;middleNames&gt;E&lt;/middleNames&gt;&lt;lastName&gt;Haberer&lt;/lastName&gt;&lt;/author&gt;&lt;author&gt;&lt;firstName&gt;Marie-Louise&lt;/firstName&gt;&lt;lastName&gt;Newell&lt;/lastName&gt;&lt;/author&gt;&lt;/authors&gt;&lt;/publication&gt;&lt;/publications&gt;&lt;cites&gt;&lt;/cites&gt;&lt;/citation&gt;</w:instrText>
      </w:r>
      <w:r w:rsidR="00BB16FB">
        <w:fldChar w:fldCharType="separate"/>
      </w:r>
      <w:r w:rsidR="00BB16FB">
        <w:rPr>
          <w:lang w:val="en-US"/>
        </w:rPr>
        <w:t>{Kilmarx:2013iy, Barnighausen:2011cb</w:t>
      </w:r>
      <w:r w:rsidR="00BB16FB">
        <w:fldChar w:fldCharType="end"/>
      </w:r>
      <w:r w:rsidR="00D23EF9">
        <w:t>,</w:t>
      </w:r>
      <w:r w:rsidR="00D23EF9">
        <w:fldChar w:fldCharType="begin"/>
      </w:r>
      <w:r w:rsidR="00EE6BE4">
        <w:instrText xml:space="preserve"> ADDIN PAPERS2_CITATIONS &lt;citation&gt;&lt;uuid&gt;C5DF5295-BE1D-4870-B8AB-2FCE26BEB0A6&lt;/uuid&gt;&lt;priority&gt;45&lt;/priority&gt;&lt;publications&gt;&lt;publication&gt;&lt;volume&gt;17&lt;/volume&gt;&lt;publication_date&gt;99201408011200000000222000&lt;/publication_date&gt;&lt;number&gt;1&lt;/number&gt;&lt;doi&gt;10.7448/IAS.17.1.19032&lt;/doi&gt;&lt;title&gt;Interventions to improve or facilitate linkage to or retention in pre-ART (HIV) care and initiation of ART in low- and middle-income settings – a systematic review&lt;/title&gt;&lt;uuid&gt;89643FC8-85C6-43AF-B242-FF3F266879E7&lt;/uuid&gt;&lt;subtype&gt;400&lt;/subtype&gt;&lt;type&gt;400&lt;/type&gt;&lt;url&gt;http://www.jiasociety.org/index.php/jias/article/view/19032&lt;/url&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Darshini&lt;/firstName&gt;&lt;lastName&gt;Govindasamy&lt;/lastName&gt;&lt;/author&gt;&lt;author&gt;&lt;firstName&gt;Jamilah&lt;/firstName&gt;&lt;lastName&gt;Meghij&lt;/lastName&gt;&lt;/author&gt;&lt;author&gt;&lt;firstName&gt;Eyerusalem&lt;/firstName&gt;&lt;middleNames&gt;Kebede&lt;/middleNames&gt;&lt;lastName&gt;Negussi&lt;/lastName&gt;&lt;/author&gt;&lt;author&gt;&lt;firstName&gt;Rachel&lt;/firstName&gt;&lt;middleNames&gt;Clare&lt;/middleNames&gt;&lt;lastName&gt;Baggaley&lt;/lastName&gt;&lt;/author&gt;&lt;author&gt;&lt;firstName&gt;Nathan&lt;/firstName&gt;&lt;lastName&gt;Ford&lt;/lastName&gt;&lt;/author&gt;&lt;/authors&gt;&lt;/publication&gt;&lt;/publications&gt;&lt;cites&gt;&lt;/cites&gt;&lt;/citation&gt;</w:instrText>
      </w:r>
      <w:r w:rsidR="00D23EF9">
        <w:fldChar w:fldCharType="separate"/>
      </w:r>
      <w:r w:rsidR="00D23EF9">
        <w:rPr>
          <w:lang w:val="en-US"/>
        </w:rPr>
        <w:t>Govindasamy:2014fa}</w:t>
      </w:r>
      <w:r w:rsidR="00D23EF9">
        <w:fldChar w:fldCharType="end"/>
      </w:r>
      <w:r w:rsidR="00A57263">
        <w:t>, the</w:t>
      </w:r>
      <w:r w:rsidR="0089031F">
        <w:t>ir</w:t>
      </w:r>
      <w:r w:rsidR="00A57263">
        <w:t xml:space="preserve"> impact will be atten</w:t>
      </w:r>
      <w:r>
        <w:t>uated by downstream deficiencies in care, and also limited by any upstream constraints.</w:t>
      </w:r>
      <w:r w:rsidR="004B226E">
        <w:t xml:space="preserve"> For instance, interventions </w:t>
      </w:r>
      <w:r w:rsidR="00A57263">
        <w:t>targeting</w:t>
      </w:r>
      <w:r w:rsidR="004B226E">
        <w:t xml:space="preserve"> linkage to care will be constrained by the number of individuals who attempt to link. In the model this is highlighted by the ~20% of individuals who die before being diagnosed with HIV (figure 2).</w:t>
      </w:r>
      <w:r w:rsidR="00555EB7">
        <w:t xml:space="preserve"> </w:t>
      </w:r>
      <w:r w:rsidR="004D6F89">
        <w:t>Therefore, a com</w:t>
      </w:r>
      <w:r w:rsidR="00D162C7">
        <w:t>bination of interventions targe</w:t>
      </w:r>
      <w:r w:rsidR="004D6F89">
        <w:t>t</w:t>
      </w:r>
      <w:r w:rsidR="00007F1E">
        <w:t xml:space="preserve">ing multiple points in care may </w:t>
      </w:r>
      <w:r w:rsidR="004D6F89">
        <w:t>be</w:t>
      </w:r>
      <w:r w:rsidR="00007F1E">
        <w:t xml:space="preserve"> a</w:t>
      </w:r>
      <w:r w:rsidR="004D6F89">
        <w:t xml:space="preserve"> more cost-effective </w:t>
      </w:r>
      <w:r w:rsidR="00007F1E">
        <w:t xml:space="preserve">solution </w:t>
      </w:r>
      <w:r w:rsidR="00C6643D">
        <w:t>than a single point-</w:t>
      </w:r>
      <w:r w:rsidR="00555EB7">
        <w:t>intervention.</w:t>
      </w:r>
    </w:p>
    <w:p w14:paraId="445EB112" w14:textId="77777777" w:rsidR="00930519" w:rsidRDefault="00930519" w:rsidP="00555EB7">
      <w:pPr>
        <w:pStyle w:val="normal0"/>
        <w:ind w:firstLine="720"/>
      </w:pPr>
    </w:p>
    <w:p w14:paraId="7FBBC66B" w14:textId="77777777" w:rsidR="00B1707F" w:rsidRDefault="00930519" w:rsidP="00555EB7">
      <w:pPr>
        <w:pStyle w:val="normal0"/>
        <w:ind w:firstLine="720"/>
      </w:pPr>
      <w:r>
        <w:t>Our results indicate that while many possible intervention combinations exist, for this particular setting, the most cost-effecti</w:t>
      </w:r>
      <w:r w:rsidR="00B374B6">
        <w:t>ve</w:t>
      </w:r>
      <w:r w:rsidR="00B1707F">
        <w:t xml:space="preserve"> pathway for improving care is as follows: ART Outreach, POC CD4, VCT POC CD4, Linkage,</w:t>
      </w:r>
      <w:r w:rsidR="009C37D2">
        <w:t xml:space="preserve"> Pre-ART Outreach and Adherence</w:t>
      </w:r>
      <w:r w:rsidR="00635B1B">
        <w:t xml:space="preserve"> (figure 4)</w:t>
      </w:r>
      <w:r w:rsidR="009C37D2">
        <w:t xml:space="preserve">. </w:t>
      </w:r>
      <w:r w:rsidR="00635B1B">
        <w:t>This combination of six interventions is highly cost-effective</w:t>
      </w:r>
      <w:r w:rsidR="00256872">
        <w:t xml:space="preserve"> in comparison to the Universal Test and Treat intervention</w:t>
      </w:r>
      <w:r w:rsidR="00635B1B">
        <w:t>, averting 88% of the DALYs averted by the Universal Test and Treat intervention (realistic scenario), at 44% of the cost per DALY averted.</w:t>
      </w:r>
      <w:r w:rsidR="00E858EC">
        <w:t xml:space="preserve"> </w:t>
      </w:r>
      <w:r w:rsidR="00A07B3E">
        <w:t>This</w:t>
      </w:r>
      <w:r w:rsidR="00754E74">
        <w:t xml:space="preserve"> </w:t>
      </w:r>
      <w:r w:rsidR="00A07B3E">
        <w:t xml:space="preserve">indicates </w:t>
      </w:r>
      <w:r w:rsidR="00E858EC">
        <w:t xml:space="preserve">that intervening at multiple points to strengthen care is almost as effective as </w:t>
      </w:r>
      <w:r w:rsidR="008513BB">
        <w:t xml:space="preserve">removing pre-ART care </w:t>
      </w:r>
      <w:r w:rsidR="003559E4">
        <w:t>in its entirety</w:t>
      </w:r>
      <w:r w:rsidR="008513BB">
        <w:t>.</w:t>
      </w:r>
      <w:r w:rsidR="00754E74">
        <w:t xml:space="preserve"> </w:t>
      </w:r>
      <w:r w:rsidR="0087707C">
        <w:t>Additionally, t</w:t>
      </w:r>
      <w:r w:rsidR="00306244">
        <w:t>he ancillary benefits of pre-</w:t>
      </w:r>
      <w:r w:rsidR="00A07B3E">
        <w:t xml:space="preserve">ART care must not be overlooked as </w:t>
      </w:r>
      <w:r w:rsidR="0087707C">
        <w:t>patients retained in pre-ART care will be counselled, receive treatment for opportunistic infections and also may receive psychological support</w:t>
      </w:r>
      <w:r w:rsidR="0087707C">
        <w:fldChar w:fldCharType="begin"/>
      </w:r>
      <w:r w:rsidR="0087707C">
        <w:instrText xml:space="preserve"> ADDIN PAPERS2_CITATIONS &lt;citation&gt;&lt;uuid&gt;DA822628-43B7-4745-9A3C-692AA4684E37&lt;/uuid&gt;&lt;priority&gt;0&lt;/priority&gt;&lt;publications&gt;&lt;publication&gt;&lt;uuid&gt;35EB9007-7B0C-41BF-B4D9-ED19292B5729&lt;/uuid&gt;&lt;volume&gt;2&lt;/volume&gt;&lt;doi&gt;10.1136/bmjopen-2011-000195&lt;/doi&gt;&lt;startpage&gt;e000195&lt;/startpage&gt;&lt;publication_date&gt;99201200001200000000200000&lt;/publication_date&gt;&lt;url&gt;http://eutils.ncbi.nlm.nih.gov/entrez/eutils/elink.fcgi?dbfrom=pubmed&amp;amp;id=22422913&amp;amp;retmode=ref&amp;amp;cmd=prlinks&lt;/url&gt;&lt;type&gt;400&lt;/type&gt;&lt;title&gt;Introduction and evaluation of a 'pre-ART care' service in Swaziland: an operational research study.&lt;/title&gt;&lt;location&gt;&amp;lt;html&amp;gt;&amp;lt;head&amp;gt;&amp;lt;meta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Home&amp;lt;/a&amp;gt;&amp;lt;/div&amp;gt;&amp;lt;/body&amp;gt;&amp;lt;/html&amp;gt;&lt;/location&gt;&lt;institution&gt;Nuffield Centre for International Health and Development, Leeds Institute of Health Sciences, University of Leeds, Leeds, UK.&lt;/institution&gt;&lt;number&gt;2&lt;/number&gt;&lt;subtype&gt;400&lt;/subtype&gt;&lt;bundle&gt;&lt;publication&gt;&lt;title&gt;BMJ open&lt;/title&gt;&lt;type&gt;-100&lt;/type&gt;&lt;subtype&gt;-100&lt;/subtype&gt;&lt;uuid&gt;26379074-3490-4868-8A23-955612C2234F&lt;/uuid&gt;&lt;/publication&gt;&lt;/bundle&gt;&lt;authors&gt;&lt;author&gt;&lt;firstName&gt;David&lt;/firstName&gt;&lt;lastName&gt;Burtle&lt;/lastName&gt;&lt;/author&gt;&lt;author&gt;&lt;firstName&gt;William&lt;/firstName&gt;&lt;lastName&gt;Welfare&lt;/lastName&gt;&lt;/author&gt;&lt;author&gt;&lt;firstName&gt;Susan&lt;/firstName&gt;&lt;lastName&gt;Elden&lt;/lastName&gt;&lt;/author&gt;&lt;author&gt;&lt;firstName&gt;Canaan&lt;/firstName&gt;&lt;lastName&gt;Mamvura&lt;/lastName&gt;&lt;/author&gt;&lt;author&gt;&lt;firstName&gt;Joris&lt;/firstName&gt;&lt;lastName&gt;Vandelanotte&lt;/lastName&gt;&lt;/author&gt;&lt;author&gt;&lt;firstName&gt;Emily&lt;/firstName&gt;&lt;lastName&gt;Petherick&lt;/lastName&gt;&lt;/author&gt;&lt;author&gt;&lt;firstName&gt;John&lt;/firstName&gt;&lt;lastName&gt;Walley&lt;/lastName&gt;&lt;/author&gt;&lt;author&gt;&lt;firstName&gt;John&lt;/firstName&gt;&lt;lastName&gt;Wright&lt;/lastName&gt;&lt;/author&gt;&lt;/authors&gt;&lt;/publication&gt;&lt;/publications&gt;&lt;cites&gt;&lt;/cites&gt;&lt;/citation&gt;</w:instrText>
      </w:r>
      <w:r w:rsidR="0087707C">
        <w:fldChar w:fldCharType="separate"/>
      </w:r>
      <w:r w:rsidR="0087707C">
        <w:rPr>
          <w:lang w:val="en-US"/>
        </w:rPr>
        <w:t>{Burtle:2012kw</w:t>
      </w:r>
      <w:r w:rsidR="00D23EF9">
        <w:rPr>
          <w:lang w:val="en-US"/>
        </w:rPr>
        <w:t>,</w:t>
      </w:r>
      <w:r w:rsidR="0087707C">
        <w:fldChar w:fldCharType="end"/>
      </w:r>
      <w:r w:rsidR="00D23EF9">
        <w:fldChar w:fldCharType="begin"/>
      </w:r>
      <w:r w:rsidR="00D23EF9">
        <w:instrText xml:space="preserve"> ADDIN PAPERS2_CITATIONS &lt;citation&gt;&lt;uuid&gt;4FE23C53-7E0F-444A-82DF-EF6E8CEE6BAC&lt;/uuid&gt;&lt;priority&gt;0&lt;/priority&gt;&lt;publications&gt;&lt;publication&gt;&lt;volume&gt;17&lt;/volume&gt;&lt;publication_date&gt;99201408011200000000222000&lt;/publication_date&gt;&lt;number&gt;1&lt;/number&gt;&lt;doi&gt;10.7448/IAS.17.1.19032&lt;/doi&gt;&lt;title&gt;Interventions to improve or facilitate linkage to or retention in pre-ART (HIV) care and initiation of ART in low- and middle-income settings – a systematic review&lt;/title&gt;&lt;uuid&gt;89643FC8-85C6-43AF-B242-FF3F266879E7&lt;/uuid&gt;&lt;subtype&gt;400&lt;/subtype&gt;&lt;type&gt;400&lt;/type&gt;&lt;url&gt;http://www.jiasociety.org/index.php/jias/article/view/19032&lt;/url&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Darshini&lt;/firstName&gt;&lt;lastName&gt;Govindasamy&lt;/lastName&gt;&lt;/author&gt;&lt;author&gt;&lt;firstName&gt;Jamilah&lt;/firstName&gt;&lt;lastName&gt;Meghij&lt;/lastName&gt;&lt;/author&gt;&lt;author&gt;&lt;firstName&gt;Eyerusalem&lt;/firstName&gt;&lt;middleNames&gt;Kebede&lt;/middleNames&gt;&lt;lastName&gt;Negussi&lt;/lastName&gt;&lt;/author&gt;&lt;author&gt;&lt;firstName&gt;Rachel&lt;/firstName&gt;&lt;middleNames&gt;Clare&lt;/middleNames&gt;&lt;lastName&gt;Baggaley&lt;/lastName&gt;&lt;/author&gt;&lt;author&gt;&lt;firstName&gt;Nathan&lt;/firstName&gt;&lt;lastName&gt;Ford&lt;/lastName&gt;&lt;/author&gt;&lt;/authors&gt;&lt;/publication&gt;&lt;/publications&gt;&lt;cites&gt;&lt;/cites&gt;&lt;/citation&gt;</w:instrText>
      </w:r>
      <w:r w:rsidR="00D23EF9">
        <w:fldChar w:fldCharType="separate"/>
      </w:r>
      <w:r w:rsidR="00D23EF9">
        <w:rPr>
          <w:lang w:val="en-US"/>
        </w:rPr>
        <w:t>Govindasamy:2014fa}</w:t>
      </w:r>
      <w:r w:rsidR="00D23EF9">
        <w:fldChar w:fldCharType="end"/>
      </w:r>
      <w:r w:rsidR="0087707C">
        <w:t>.</w:t>
      </w:r>
      <w:r w:rsidR="003F50D4">
        <w:t xml:space="preserve"> </w:t>
      </w:r>
      <w:r w:rsidR="003F50D4" w:rsidRPr="003F50D4">
        <w:rPr>
          <w:i/>
          <w:color w:val="000090"/>
        </w:rPr>
        <w:t>[Ideally like to make a comparison to Andrew and Valentina’s expansion pathway presented at the cascade workshop here</w:t>
      </w:r>
      <w:r w:rsidR="003F50D4">
        <w:rPr>
          <w:i/>
          <w:color w:val="000090"/>
        </w:rPr>
        <w:t>, presuming this is confidential until published</w:t>
      </w:r>
      <w:r w:rsidR="005143BB">
        <w:rPr>
          <w:i/>
          <w:color w:val="000090"/>
        </w:rPr>
        <w:t xml:space="preserve"> though</w:t>
      </w:r>
      <w:r w:rsidR="003F50D4" w:rsidRPr="003F50D4">
        <w:rPr>
          <w:i/>
          <w:color w:val="000090"/>
        </w:rPr>
        <w:t>]</w:t>
      </w:r>
    </w:p>
    <w:p w14:paraId="61B7F0A1" w14:textId="77777777" w:rsidR="00E95621" w:rsidRDefault="00E95621" w:rsidP="00555EB7">
      <w:pPr>
        <w:pStyle w:val="normal0"/>
        <w:ind w:firstLine="720"/>
      </w:pPr>
    </w:p>
    <w:p w14:paraId="689730C5" w14:textId="77777777" w:rsidR="003C24B4" w:rsidRDefault="00552800" w:rsidP="00A613AB">
      <w:pPr>
        <w:pStyle w:val="normal0"/>
        <w:ind w:firstLine="720"/>
      </w:pPr>
      <w:r>
        <w:t>Therefore, our model results show that a combination of interventions is key to maximising health benefits while still being cost-effective in comparison to single intervention.</w:t>
      </w:r>
      <w:r w:rsidR="00343FC7">
        <w:t xml:space="preserve"> However, </w:t>
      </w:r>
      <w:r w:rsidR="00B66A30">
        <w:t xml:space="preserve">interventions impacting the entire spectrum of care maybe equally beneficial. </w:t>
      </w:r>
      <w:r w:rsidR="00A07B3E">
        <w:t>I</w:t>
      </w:r>
      <w:r w:rsidR="00B66A30">
        <w:t>t has</w:t>
      </w:r>
      <w:r w:rsidR="00A07B3E">
        <w:t xml:space="preserve"> recently</w:t>
      </w:r>
      <w:r w:rsidR="00B66A30">
        <w:t xml:space="preserve"> been hypothesised that tiered care, using patient strata to determine the provision of different care services, is likely to improve patient outcomes whilst reducing costs </w:t>
      </w:r>
      <w:r w:rsidR="00B66A30" w:rsidRPr="00B66A30">
        <w:rPr>
          <w:i/>
        </w:rPr>
        <w:t>[</w:t>
      </w:r>
      <w:r w:rsidR="00B66A30" w:rsidRPr="00B66A30">
        <w:rPr>
          <w:i/>
          <w:color w:val="000090"/>
        </w:rPr>
        <w:t>Struggling for a reference here, aside from Chris Duncombe</w:t>
      </w:r>
      <w:r w:rsidR="00674501">
        <w:rPr>
          <w:i/>
          <w:color w:val="000090"/>
        </w:rPr>
        <w:t>’</w:t>
      </w:r>
      <w:r w:rsidR="00B66A30" w:rsidRPr="00B66A30">
        <w:rPr>
          <w:i/>
          <w:color w:val="000090"/>
        </w:rPr>
        <w:t>s forthcoming “Overview of optimised models of care delivery for HIV”</w:t>
      </w:r>
      <w:r w:rsidR="00B66A30" w:rsidRPr="00B66A30">
        <w:rPr>
          <w:i/>
        </w:rPr>
        <w:t>]</w:t>
      </w:r>
      <w:r w:rsidR="00B66A30">
        <w:t>.</w:t>
      </w:r>
    </w:p>
    <w:p w14:paraId="0B36DF12" w14:textId="77777777" w:rsidR="00A613AB" w:rsidRDefault="00A613AB" w:rsidP="00A613AB">
      <w:pPr>
        <w:pStyle w:val="normal0"/>
        <w:ind w:firstLine="720"/>
      </w:pPr>
    </w:p>
    <w:p w14:paraId="53185F6C" w14:textId="0DCE4A4D" w:rsidR="002F77C0" w:rsidRDefault="00F56414" w:rsidP="0013403D">
      <w:pPr>
        <w:pStyle w:val="normal0"/>
        <w:ind w:firstLine="720"/>
      </w:pPr>
      <w:r>
        <w:t xml:space="preserve">An example of this type of intervention comes from Babigumira </w:t>
      </w:r>
      <w:r w:rsidRPr="00680636">
        <w:rPr>
          <w:i/>
        </w:rPr>
        <w:t>et al.</w:t>
      </w:r>
      <w:r>
        <w:t xml:space="preserve"> (2011), in which </w:t>
      </w:r>
      <w:r w:rsidR="00A07B3E">
        <w:t>a task-</w:t>
      </w:r>
      <w:r w:rsidR="00680636">
        <w:t xml:space="preserve">shifting intervention was implemented </w:t>
      </w:r>
      <w:r w:rsidR="00AE2590">
        <w:t xml:space="preserve">for eligible patients </w:t>
      </w:r>
      <w:r w:rsidR="00680636">
        <w:t>at an HIV clinic in Kampala, Uganda</w:t>
      </w:r>
      <w:r w:rsidR="00D807A4">
        <w:fldChar w:fldCharType="begin"/>
      </w:r>
      <w:r w:rsidR="00EE6BE4">
        <w:instrText xml:space="preserve"> ADDIN PAPERS2_CITATIONS &lt;citation&gt;&lt;uuid&gt;CE8B915D-135A-4948-B2FE-DCCC3322064E&lt;/uuid&gt;&lt;priority&gt;47&lt;/priority&gt;&lt;publications&gt;&lt;publication&gt;&lt;uuid&gt;A55E1BF3-80F3-4346-B6C2-817EAFE19974&lt;/uuid&gt;&lt;volume&gt;6&lt;/volume&gt;&lt;accepted_date&gt;99201102281200000000222000&lt;/accepted_date&gt;&lt;doi&gt;10.1371/journal.pone.0018193&lt;/doi&gt;&lt;startpage&gt;e18193&lt;/startpage&gt;&lt;publication_date&gt;99201100001200000000200000&lt;/publication_date&gt;&lt;url&gt;http://eutils.ncbi.nlm.nih.gov/entrez/eutils/elink.fcgi?dbfrom=pubmed&amp;amp;id=21464895&amp;amp;retmode=ref&amp;amp;cmd=prlinks&lt;/url&gt;&lt;type&gt;400&lt;/type&gt;&lt;title&gt;Cost effectiveness of a pharmacy-only refill program in a large urban HIV/AIDS clinic in Uganda.&lt;/title&gt;&lt;location&gt;&amp;lt;html&amp;gt;&amp;lt;head&amp;gt;&amp;lt;meta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Home&amp;lt;/a&amp;gt;&amp;lt;/div&amp;gt;&amp;lt;/body&amp;gt;&amp;lt;/html&amp;gt;&lt;/location&gt;&lt;submission_date&gt;99201010221200000000222000&lt;/submission_date&gt;&lt;number&gt;3&lt;/number&gt;&lt;institution&gt;Pharmaceutical Outcomes Research and Policy Program, School of Pharmacy, University of Washington, Seattle, Washington, United States of America. babijo@uw.edu&lt;/institution&gt;&lt;subtype&gt;400&lt;/subtype&gt;&lt;bundle&gt;&lt;publication&gt;&lt;url&gt;http://www.plosone.org/&lt;/url&gt;&lt;title&gt;PLoS ONE&lt;/title&gt;&lt;type&gt;-100&lt;/type&gt;&lt;subtype&gt;-100&lt;/subtype&gt;&lt;uuid&gt;937301D8-DEB3-4422-BC8F-63EDC098D774&lt;/uuid&gt;&lt;/publication&gt;&lt;/bundle&gt;&lt;authors&gt;&lt;author&gt;&lt;firstName&gt;Joseph&lt;/firstName&gt;&lt;middleNames&gt;B&lt;/middleNames&gt;&lt;lastName&gt;Babigumira&lt;/lastName&gt;&lt;/author&gt;&lt;author&gt;&lt;firstName&gt;Barbara&lt;/firstName&gt;&lt;lastName&gt;Castelnuovo&lt;/lastName&gt;&lt;/author&gt;&lt;author&gt;&lt;firstName&gt;Andy&lt;/firstName&gt;&lt;lastName&gt;Stergachis&lt;/lastName&gt;&lt;/author&gt;&lt;author&gt;&lt;firstName&gt;Agnes&lt;/firstName&gt;&lt;lastName&gt;Kiragga&lt;/lastName&gt;&lt;/author&gt;&lt;author&gt;&lt;firstName&gt;Petra&lt;/firstName&gt;&lt;lastName&gt;Shaefer&lt;/lastName&gt;&lt;/author&gt;&lt;author&gt;&lt;firstName&gt;Mohammed&lt;/firstName&gt;&lt;lastName&gt;Lamorde&lt;/lastName&gt;&lt;/author&gt;&lt;author&gt;&lt;firstName&gt;Andrew&lt;/firstName&gt;&lt;lastName&gt;Kambugu&lt;/lastName&gt;&lt;/author&gt;&lt;author&gt;&lt;firstName&gt;Alice&lt;/firstName&gt;&lt;lastName&gt;Muwanga&lt;/lastName&gt;&lt;/author&gt;&lt;author&gt;&lt;firstName&gt;Louis&lt;/firstName&gt;&lt;middleNames&gt;P&lt;/middleNames&gt;&lt;lastName&gt;Garrison&lt;/lastName&gt;&lt;/author&gt;&lt;/authors&gt;&lt;/publication&gt;&lt;/publications&gt;&lt;cites&gt;&lt;/cites&gt;&lt;/citation&gt;</w:instrText>
      </w:r>
      <w:r w:rsidR="00D807A4">
        <w:fldChar w:fldCharType="separate"/>
      </w:r>
      <w:r w:rsidR="00D807A4">
        <w:rPr>
          <w:lang w:val="en-US"/>
        </w:rPr>
        <w:t>{Babigumira:2011gg}</w:t>
      </w:r>
      <w:r w:rsidR="00D807A4">
        <w:fldChar w:fldCharType="end"/>
      </w:r>
      <w:r w:rsidR="00680636">
        <w:t>.</w:t>
      </w:r>
      <w:r w:rsidR="00AE2590">
        <w:t xml:space="preserve"> </w:t>
      </w:r>
      <w:r w:rsidR="006748B9">
        <w:t xml:space="preserve">Eligibility criteria selected adherent, healthy patients on ART to switch from monthly physician visits to seeing a physician every six months and picking up medication from a pharmacy on a monthly basis. </w:t>
      </w:r>
      <w:r w:rsidR="00312FF8">
        <w:t>No significant difference in clinical outcomes was observed and the annual cost of care decreased by 20%</w:t>
      </w:r>
      <w:r w:rsidR="00CA6639">
        <w:t xml:space="preserve"> for patients attending physician visits every six months</w:t>
      </w:r>
      <w:r w:rsidR="00B55127">
        <w:fldChar w:fldCharType="begin"/>
      </w:r>
      <w:r w:rsidR="00EE6BE4">
        <w:instrText xml:space="preserve"> ADDIN PAPERS2_CITATIONS &lt;citation&gt;&lt;uuid&gt;5EC0C3E0-4109-4150-A92E-6B3F74897BC6&lt;/uuid&gt;&lt;priority&gt;48&lt;/priority&gt;&lt;publications&gt;&lt;publication&gt;&lt;uuid&gt;A55E1BF3-80F3-4346-B6C2-817EAFE19974&lt;/uuid&gt;&lt;volume&gt;6&lt;/volume&gt;&lt;accepted_date&gt;99201102281200000000222000&lt;/accepted_date&gt;&lt;doi&gt;10.1371/journal.pone.0018193&lt;/doi&gt;&lt;startpage&gt;e18193&lt;/startpage&gt;&lt;publication_date&gt;99201100001200000000200000&lt;/publication_date&gt;&lt;url&gt;http://eutils.ncbi.nlm.nih.gov/entrez/eutils/elink.fcgi?dbfrom=pubmed&amp;amp;id=21464895&amp;amp;retmode=ref&amp;amp;cmd=prlinks&lt;/url&gt;&lt;type&gt;400&lt;/type&gt;&lt;title&gt;Cost effectiveness of a pharmacy-only refill program in a large urban HIV/AIDS clinic in Uganda.&lt;/title&gt;&lt;location&gt;&amp;lt;html&amp;gt;&amp;lt;head&amp;gt;&amp;lt;meta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Home&amp;lt;/a&amp;gt;&amp;lt;/div&amp;gt;&amp;lt;/body&amp;gt;&amp;lt;/html&amp;gt;&lt;/location&gt;&lt;submission_date&gt;99201010221200000000222000&lt;/submission_date&gt;&lt;number&gt;3&lt;/number&gt;&lt;institution&gt;Pharmaceutical Outcomes Research and Policy Program, School of Pharmacy, University of Washington, Seattle, Washington, United States of America. babijo@uw.edu&lt;/institution&gt;&lt;subtype&gt;400&lt;/subtype&gt;&lt;bundle&gt;&lt;publication&gt;&lt;url&gt;http://www.plosone.org/&lt;/url&gt;&lt;title&gt;PLoS ONE&lt;/title&gt;&lt;type&gt;-100&lt;/type&gt;&lt;subtype&gt;-100&lt;/subtype&gt;&lt;uuid&gt;937301D8-DEB3-4422-BC8F-63EDC098D774&lt;/uuid&gt;&lt;/publication&gt;&lt;/bundle&gt;&lt;authors&gt;&lt;author&gt;&lt;firstName&gt;Joseph&lt;/firstName&gt;&lt;middleNames&gt;B&lt;/middleNames&gt;&lt;lastName&gt;Babigumira&lt;/lastName&gt;&lt;/author&gt;&lt;author&gt;&lt;firstName&gt;Barbara&lt;/firstName&gt;&lt;lastName&gt;Castelnuovo&lt;/lastName&gt;&lt;/author&gt;&lt;author&gt;&lt;firstName&gt;Andy&lt;/firstName&gt;&lt;lastName&gt;Stergachis&lt;/lastName&gt;&lt;/author&gt;&lt;author&gt;&lt;firstName&gt;Agnes&lt;/firstName&gt;&lt;lastName&gt;Kiragga&lt;/lastName&gt;&lt;/author&gt;&lt;author&gt;&lt;firstName&gt;Petra&lt;/firstName&gt;&lt;lastName&gt;Shaefer&lt;/lastName&gt;&lt;/author&gt;&lt;author&gt;&lt;firstName&gt;Mohammed&lt;/firstName&gt;&lt;lastName&gt;Lamorde&lt;/lastName&gt;&lt;/author&gt;&lt;author&gt;&lt;firstName&gt;Andrew&lt;/firstName&gt;&lt;lastName&gt;Kambugu&lt;/lastName&gt;&lt;/author&gt;&lt;author&gt;&lt;firstName&gt;Alice&lt;/firstName&gt;&lt;lastName&gt;Muwanga&lt;/lastName&gt;&lt;/author&gt;&lt;author&gt;&lt;firstName&gt;Louis&lt;/firstName&gt;&lt;middleNames&gt;P&lt;/middleNames&gt;&lt;lastName&gt;Garrison&lt;/lastName&gt;&lt;/author&gt;&lt;/authors&gt;&lt;/publication&gt;&lt;/publications&gt;&lt;cites&gt;&lt;/cites&gt;&lt;/citation&gt;</w:instrText>
      </w:r>
      <w:r w:rsidR="00B55127">
        <w:fldChar w:fldCharType="separate"/>
      </w:r>
      <w:r w:rsidR="00B55127">
        <w:rPr>
          <w:lang w:val="en-US"/>
        </w:rPr>
        <w:t>{Babigumira:2011gg}</w:t>
      </w:r>
      <w:r w:rsidR="00B55127">
        <w:fldChar w:fldCharType="end"/>
      </w:r>
      <w:r w:rsidR="00CA6639">
        <w:t xml:space="preserve">. </w:t>
      </w:r>
      <w:r w:rsidR="00D807A4">
        <w:t>This type of tiered intervention, selecting adherent patients to be monitored more infrequently</w:t>
      </w:r>
      <w:r w:rsidR="004D698E">
        <w:t>,</w:t>
      </w:r>
      <w:r w:rsidR="00B55127">
        <w:t xml:space="preserve"> illustrates how care can be stratified between patients.</w:t>
      </w:r>
      <w:r w:rsidR="0013403D">
        <w:t xml:space="preserve"> </w:t>
      </w:r>
      <w:r w:rsidR="002F77C0">
        <w:t xml:space="preserve">Another example of tiered care </w:t>
      </w:r>
      <w:r w:rsidR="00F13940">
        <w:t xml:space="preserve">illustrates how </w:t>
      </w:r>
      <w:r w:rsidR="00ED7BDF">
        <w:t>decentralising adherent patients on ART from a hospital-based clinic to a primary health care facility managed by nurses reduced the annual cost of care by 11% without compromising patient outcomes</w:t>
      </w:r>
      <w:r w:rsidR="00B155F3">
        <w:fldChar w:fldCharType="begin"/>
      </w:r>
      <w:r w:rsidR="00EE6BE4">
        <w:instrText xml:space="preserve"> ADDIN PAPERS2_CITATIONS &lt;citation&gt;&lt;uuid&gt;A5791323-B925-4511-93CC-EBDEF4A363B3&lt;/uuid&gt;&lt;priority&gt;49&lt;/priority&gt;&lt;publications&gt;&lt;publication&gt;&lt;uuid&gt;4892F5CF-4C33-4BCB-8302-FFC8D0ADE0CA&lt;/uuid&gt;&lt;volume&gt;8&lt;/volume&gt;&lt;accepted_date&gt;99201105271200000000222000&lt;/accepted_date&gt;&lt;doi&gt;10.1371/journal.pmed.1001055&lt;/doi&gt;&lt;startpage&gt;e1001055&lt;/startpage&gt;&lt;publication_date&gt;99201107001200000000220000&lt;/publication_date&gt;&lt;url&gt;http://eutils.ncbi.nlm.nih.gov/entrez/eutils/elink.fcgi?dbfrom=pubmed&amp;amp;id=21811402&amp;amp;retmode=ref&amp;amp;cmd=prlinks&lt;/url&gt;&lt;type&gt;400&lt;/type&gt;&lt;title&gt;Treatment outcomes and cost-effectiveness of shifting management of stable ART patients to nurses in South Africa: an observational cohort.&lt;/title&gt;&lt;location&gt;&amp;lt;html&amp;gt;&amp;lt;head&amp;gt;&amp;lt;meta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Home&amp;lt;/a&amp;gt;&amp;lt;/div&amp;gt;&amp;lt;/body&amp;gt;&amp;lt;/html&amp;gt;&lt;/location&gt;&lt;submission_date&gt;99201101141200000000222000&lt;/submission_date&gt;&lt;number&gt;7&lt;/number&gt;&lt;institution&gt;Health Economics and Epidemiology Research Office, Wits Health Consortium, Johannesburg, South Africa. llong@heroza.org&lt;/institution&gt;&lt;subtype&gt;400&lt;/subtype&gt;&lt;bundle&gt;&lt;publication&gt;&lt;title&gt;PLoS Medicine&lt;/title&gt;&lt;type&gt;-100&lt;/type&gt;&lt;subtype&gt;-100&lt;/subtype&gt;&lt;uuid&gt;032F8D8E-8579-48D1-833A-A61EDCB35F0F&lt;/uuid&gt;&lt;/publication&gt;&lt;/bundle&gt;&lt;authors&gt;&lt;author&gt;&lt;firstName&gt;Lawrence&lt;/firstName&gt;&lt;lastName&gt;Long&lt;/lastName&gt;&lt;/author&gt;&lt;author&gt;&lt;firstName&gt;Alana&lt;/firstName&gt;&lt;middleNames&gt;T&lt;/middleNames&gt;&lt;lastName&gt;Brennan&lt;/lastName&gt;&lt;/author&gt;&lt;author&gt;&lt;firstName&gt;Matthew&lt;/firstName&gt;&lt;middleNames&gt;P&lt;/middleNames&gt;&lt;lastName&gt;Fox&lt;/lastName&gt;&lt;/author&gt;&lt;author&gt;&lt;firstName&gt;Buyiswa&lt;/firstName&gt;&lt;lastName&gt;Ndibongo&lt;/lastName&gt;&lt;/author&gt;&lt;author&gt;&lt;firstName&gt;Imogen&lt;/firstName&gt;&lt;lastName&gt;Jaffray&lt;/lastName&gt;&lt;/author&gt;&lt;author&gt;&lt;firstName&gt;Ian&lt;/firstName&gt;&lt;middleNames&gt;M&lt;/middleNames&gt;&lt;lastName&gt;Sanne&lt;/lastName&gt;&lt;/author&gt;&lt;author&gt;&lt;firstName&gt;Sydney&lt;/firstName&gt;&lt;lastName&gt;Rosen&lt;/lastName&gt;&lt;/author&gt;&lt;/authors&gt;&lt;/publication&gt;&lt;/publications&gt;&lt;cites&gt;&lt;/cites&gt;&lt;/citation&gt;</w:instrText>
      </w:r>
      <w:r w:rsidR="00B155F3">
        <w:fldChar w:fldCharType="separate"/>
      </w:r>
      <w:r w:rsidR="00B155F3">
        <w:rPr>
          <w:lang w:val="en-US"/>
        </w:rPr>
        <w:t>{Long:2011cx}</w:t>
      </w:r>
      <w:r w:rsidR="00B155F3">
        <w:fldChar w:fldCharType="end"/>
      </w:r>
      <w:r w:rsidR="00ED7BDF">
        <w:t>.</w:t>
      </w:r>
      <w:r w:rsidR="00213BA7">
        <w:t xml:space="preserve"> However, as this was an observational study, patients were not randomised to the down-referral group and as such this may have introduced undesirable bias into the results.</w:t>
      </w:r>
    </w:p>
    <w:p w14:paraId="6911A0AD" w14:textId="77777777" w:rsidR="008E54C1" w:rsidRDefault="008E54C1" w:rsidP="0013403D">
      <w:pPr>
        <w:pStyle w:val="normal0"/>
        <w:ind w:firstLine="720"/>
      </w:pPr>
    </w:p>
    <w:p w14:paraId="644E0302" w14:textId="574BC0A6" w:rsidR="00A333AF" w:rsidRDefault="008E54C1" w:rsidP="0013403D">
      <w:pPr>
        <w:pStyle w:val="normal0"/>
        <w:ind w:firstLine="720"/>
      </w:pPr>
      <w:r>
        <w:t>Nevertheless, these tiering interventions raise an important issue regarding the current characterisation</w:t>
      </w:r>
      <w:r w:rsidR="007F6458">
        <w:t xml:space="preserve"> of the cascade of care. That is, </w:t>
      </w:r>
      <w:r w:rsidR="00D17D28">
        <w:t>whether</w:t>
      </w:r>
      <w:r w:rsidR="00A333AF">
        <w:t xml:space="preserve"> the stages constituting the cascade differ between populations. For instance, pregnant women are</w:t>
      </w:r>
      <w:r w:rsidR="00670078">
        <w:t xml:space="preserve"> now</w:t>
      </w:r>
      <w:r w:rsidR="00A333AF">
        <w:t xml:space="preserve"> likely to be diagnosed with HIV at an antenatal clinic where they will then receive </w:t>
      </w:r>
      <w:r w:rsidR="00670078">
        <w:t>treatment immediately, regardless of CD4 count, continuing for life</w:t>
      </w:r>
      <w:r w:rsidR="00670078">
        <w:fldChar w:fldCharType="begin"/>
      </w:r>
      <w:r w:rsidR="00EE6BE4">
        <w:instrText xml:space="preserve"> ADDIN PAPERS2_CITATIONS &lt;citation&gt;&lt;uuid&gt;6C9BFF2D-316C-4B12-A7EB-41DD77527F7B&lt;/uuid&gt;&lt;priority&gt;50&lt;/priority&gt;&lt;publications&gt;&lt;publication&gt;&lt;location&gt;&amp;lt;html&amp;gt;&amp;lt;head&amp;gt;&amp;lt;meta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Home&amp;lt;/a&amp;gt;&amp;lt;/div&amp;gt;&amp;lt;/body&amp;gt;&amp;lt;/html&amp;gt;&lt;/location&gt;&lt;publication_date&gt;99201306001200000000220000&lt;/publication_date&gt;&lt;subtitle&gt;WHO Guidelines Approved by the Guidelines Review Committee&lt;/subtitle&gt;&lt;title&gt;Consolidated Guidelines on the Use of Antiretroviral Drugs for Treating and Preventing HIV Infection: Recommendations for a Public Health Approach&lt;/title&gt;&lt;uuid&gt;FB43F8DB-EDC3-4CB4-93E9-C7EB89880E86&lt;/uuid&gt;&lt;subtype&gt;0&lt;/subtype&gt;&lt;publisher&gt;World Health Organization&lt;/publisher&gt;&lt;type&gt;0&lt;/type&gt;&lt;place&gt;Geneva&lt;/place&gt;&lt;url&gt;http://eutils.ncbi.nlm.nih.gov/entrez/eutils/elink.fcgi?dbfrom=pubmed&amp;amp;id=24716260&amp;amp;retmode=ref&amp;amp;cmd=prlinks&lt;/url&gt;&lt;authors&gt;&lt;author&gt;&lt;lastName&gt;World Health Organization&lt;/lastName&gt;&lt;/author&gt;&lt;/authors&gt;&lt;/publication&gt;&lt;/publications&gt;&lt;cites&gt;&lt;/cites&gt;&lt;/citation&gt;</w:instrText>
      </w:r>
      <w:r w:rsidR="00670078">
        <w:fldChar w:fldCharType="separate"/>
      </w:r>
      <w:r w:rsidR="00670078">
        <w:rPr>
          <w:lang w:val="en-US"/>
        </w:rPr>
        <w:t>{WorldHealthOrganization:2013we}</w:t>
      </w:r>
      <w:r w:rsidR="00670078">
        <w:fldChar w:fldCharType="end"/>
      </w:r>
      <w:r w:rsidR="00670078">
        <w:t>.</w:t>
      </w:r>
      <w:r w:rsidR="00905B54">
        <w:t xml:space="preserve"> Therefore, for these individuals many of the stages defined as part of the care continuum are absent.</w:t>
      </w:r>
      <w:r w:rsidR="007C68EC">
        <w:t xml:space="preserve"> In other key populations, such as female sex workers</w:t>
      </w:r>
      <w:r w:rsidR="006A5D56">
        <w:t>, physical or social barriers may</w:t>
      </w:r>
      <w:r w:rsidR="002233F5">
        <w:t xml:space="preserve"> </w:t>
      </w:r>
      <w:r w:rsidR="006A5D56">
        <w:t>be present preventing access to certain stages of care. For example, female sex workers are likely to be wary attending clinic appointments and disclosing their serostatus for fear of stigmatism and loss of business</w:t>
      </w:r>
      <w:r w:rsidR="00DD50AD">
        <w:fldChar w:fldCharType="begin"/>
      </w:r>
      <w:r w:rsidR="00EE6BE4">
        <w:instrText xml:space="preserve"> ADDIN PAPERS2_CITATIONS &lt;citation&gt;&lt;uuid&gt;2CD5A02E-20CC-4F31-B231-4FB50A6346E3&lt;/uuid&gt;&lt;priority&gt;51&lt;/priority&gt;&lt;publications&gt;&lt;publication&gt;&lt;location&gt;&amp;lt;html&amp;gt;&amp;lt;head&amp;gt;&amp;lt;meta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Home&amp;lt;/a&amp;gt;&amp;lt;/div&amp;gt;&amp;lt;/body&amp;gt;&amp;lt;/html&amp;gt;&lt;/location&gt;&lt;publication_date&gt;99201408301200000000222000&lt;/publication_date&gt;&lt;doi&gt;10.1586/14787210.2014.948422&lt;/doi&gt;&lt;institution&gt;Department of Infectious Disease Epidemiology, Imperial College London, London, UK.&lt;/institution&gt;&lt;startpage&gt;1&lt;/startpage&gt;&lt;title&gt;The HIV care cascade and antiretroviral therapy in female sex workers: implications for HIV prevention.&lt;/title&gt;&lt;uuid&gt;9610FFAA-84E9-412B-8595-B347839037BD&lt;/uuid&gt;&lt;subtype&gt;400&lt;/subtype&gt;&lt;endpage&gt;17&lt;/endpage&gt;&lt;type&gt;400&lt;/type&gt;&lt;url&gt;http://eutils.ncbi.nlm.nih.gov/entrez/eutils/elink.fcgi?dbfrom=pubmed&amp;amp;id=25174997&amp;amp;retmode=ref&amp;amp;cmd=prlinks&lt;/url&gt;&lt;bundle&gt;&lt;publication&gt;&lt;publisher&gt;Informa UK, Ltd.&lt;/publisher&gt;&lt;title&gt;Expert Review of Anti-Infective Therapy&lt;/title&gt;&lt;type&gt;-100&lt;/type&gt;&lt;subtype&gt;-100&lt;/subtype&gt;&lt;uuid&gt;B57517B7-B119-4E19-8AE2-2428F50F4A80&lt;/uuid&gt;&lt;/publication&gt;&lt;/bundle&gt;&lt;authors&gt;&lt;author&gt;&lt;firstName&gt;Elisa&lt;/firstName&gt;&lt;lastName&gt;Mountain&lt;/lastName&gt;&lt;/author&gt;&lt;author&gt;&lt;firstName&gt;Michael&lt;/firstName&gt;&lt;lastName&gt;Pickles&lt;/lastName&gt;&lt;/author&gt;&lt;author&gt;&lt;firstName&gt;Sharmistha&lt;/firstName&gt;&lt;lastName&gt;Mishra&lt;/lastName&gt;&lt;/author&gt;&lt;author&gt;&lt;firstName&gt;Peter&lt;/firstName&gt;&lt;lastName&gt;Vickerman&lt;/lastName&gt;&lt;/author&gt;&lt;author&gt;&lt;firstName&gt;Michel&lt;/firstName&gt;&lt;lastName&gt;Alary&lt;/lastName&gt;&lt;/author&gt;&lt;author&gt;&lt;firstName&gt;Marie-Claude&lt;/firstName&gt;&lt;lastName&gt;Boily&lt;/lastName&gt;&lt;/author&gt;&lt;/authors&gt;&lt;/publication&gt;&lt;/publications&gt;&lt;cites&gt;&lt;/cites&gt;&lt;/citation&gt;</w:instrText>
      </w:r>
      <w:r w:rsidR="00DD50AD">
        <w:fldChar w:fldCharType="separate"/>
      </w:r>
      <w:r w:rsidR="00DD50AD">
        <w:rPr>
          <w:lang w:val="en-US"/>
        </w:rPr>
        <w:t>{Mountain:2014da}</w:t>
      </w:r>
      <w:r w:rsidR="00DD50AD">
        <w:fldChar w:fldCharType="end"/>
      </w:r>
      <w:r w:rsidR="006A5D56">
        <w:t>.</w:t>
      </w:r>
      <w:r w:rsidR="00361C67">
        <w:t xml:space="preserve"> Thus, tiering interventions allow for </w:t>
      </w:r>
      <w:r w:rsidR="00A44243">
        <w:t>the fragmentation of care into different populations</w:t>
      </w:r>
      <w:r w:rsidR="004D698E">
        <w:t xml:space="preserve"> to account for these differences</w:t>
      </w:r>
      <w:r w:rsidR="00A44243">
        <w:t xml:space="preserve">. Perhaps </w:t>
      </w:r>
      <w:r w:rsidR="004A07F2">
        <w:t>alluding</w:t>
      </w:r>
      <w:r w:rsidR="00A44243">
        <w:t xml:space="preserve"> to multiple variants of t</w:t>
      </w:r>
      <w:r w:rsidR="004A07F2">
        <w:t>he cascade.</w:t>
      </w:r>
    </w:p>
    <w:p w14:paraId="1FD64EBA" w14:textId="77777777" w:rsidR="00125F41" w:rsidRDefault="00125F41" w:rsidP="0013403D">
      <w:pPr>
        <w:pStyle w:val="normal0"/>
        <w:ind w:firstLine="720"/>
      </w:pPr>
    </w:p>
    <w:p w14:paraId="7B96F7BB" w14:textId="59988A33" w:rsidR="00F12271" w:rsidRDefault="00F12271" w:rsidP="0013403D">
      <w:pPr>
        <w:pStyle w:val="normal0"/>
        <w:ind w:firstLine="720"/>
      </w:pPr>
      <w:r>
        <w:t xml:space="preserve">With interest in characterising and quantifying the HIV cascade peaking in recent years, there still exists a need for comprehensive individual-level longitudinal data. </w:t>
      </w:r>
      <w:r w:rsidR="006878C3">
        <w:t xml:space="preserve">Cross-sectional studies are only able to provide a static snapshot of the situation. </w:t>
      </w:r>
      <w:r w:rsidR="002050E6">
        <w:t xml:space="preserve">Yet, to gain insight into the changing dynamics of care over time </w:t>
      </w:r>
      <w:r w:rsidR="00DE0084">
        <w:t xml:space="preserve">and to identify where best to intervene, </w:t>
      </w:r>
      <w:r w:rsidR="002050E6">
        <w:t>longitudinal data is required.</w:t>
      </w:r>
      <w:r w:rsidR="00E54594">
        <w:t xml:space="preserve"> AMPATH is one of the few groups in sub-Saharan Africa able to provide such high-resolution data</w:t>
      </w:r>
      <w:r w:rsidR="00286A2A">
        <w:fldChar w:fldCharType="begin"/>
      </w:r>
      <w:r w:rsidR="00EE6BE4">
        <w:instrText xml:space="preserve"> ADDIN PAPERS2_CITATIONS &lt;citation&gt;&lt;uuid&gt;7E35D954-4AE0-4C57-9E5E-FE3EA1E5E73A&lt;/uuid&gt;&lt;priority&gt;52&lt;/priority&gt;&lt;publications&gt;&lt;publication&gt;&lt;uuid&gt;791F4F97-8C9D-4719-96AB-45DDB621F4B8&lt;/uuid&gt;&lt;volume&gt;129&lt;/volume&gt;&lt;startpage&gt;372&lt;/startpage&gt;&lt;publication_date&gt;99200700001200000000200000&lt;/publication_date&gt;&lt;url&gt;http://eutils.ncbi.nlm.nih.gov/entrez/eutils/elink.fcgi?dbfrom=pubmed&amp;amp;id=17911742&amp;amp;retmode=ref&amp;amp;cmd=prlinks&lt;/url&gt;&lt;type&gt;400&lt;/type&gt;&lt;title&gt;The AMPATH medical record system: creating, implementing, and sustaining an electronic medical record system to support HIV/AIDS care in western Kenya.&lt;/title&gt;&lt;location&gt;&amp;lt;html&amp;gt;&amp;lt;head&amp;gt;&amp;lt;meta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Home&amp;lt;/a&amp;gt;&amp;lt;/div&amp;gt;&amp;lt;/body&amp;gt;&amp;lt;/html&amp;gt;&lt;/location&gt;&lt;institution&gt;Indiana University School of Medicine and the Regenstrief Institute, Indianapolis, Indiana, USA. wtierney@iupui.edu&lt;/institution&gt;&lt;number&gt;Pt 1&lt;/number&gt;&lt;subtype&gt;400&lt;/subtype&gt;&lt;endpage&gt;376&lt;/endpage&gt;&lt;bundle&gt;&lt;publication&gt;&lt;title&gt;Studies in Health Technology and Informatics&lt;/title&gt;&lt;type&gt;-100&lt;/type&gt;&lt;subtype&gt;-100&lt;/subtype&gt;&lt;uuid&gt;7D8AB95D-C991-4986-91E9-0502317B481D&lt;/uuid&gt;&lt;/publication&gt;&lt;/bundle&gt;&lt;authors&gt;&lt;author&gt;&lt;firstName&gt;William&lt;/firstName&gt;&lt;middleNames&gt;M&lt;/middleNames&gt;&lt;lastName&gt;Tierney&lt;/lastName&gt;&lt;/author&gt;&lt;author&gt;&lt;firstName&gt;Joseph&lt;/firstName&gt;&lt;middleNames&gt;K&lt;/middleNames&gt;&lt;lastName&gt;Rotich&lt;/lastName&gt;&lt;/author&gt;&lt;author&gt;&lt;firstName&gt;Terry&lt;/firstName&gt;&lt;middleNames&gt;J&lt;/middleNames&gt;&lt;lastName&gt;Hannan&lt;/lastName&gt;&lt;/author&gt;&lt;author&gt;&lt;firstName&gt;Abraham&lt;/firstName&gt;&lt;middleNames&gt;M&lt;/middleNames&gt;&lt;lastName&gt;Siika&lt;/lastName&gt;&lt;/author&gt;&lt;author&gt;&lt;firstName&gt;Paul&lt;/firstName&gt;&lt;middleNames&gt;G&lt;/middleNames&gt;&lt;lastName&gt;Biondich&lt;/lastName&gt;&lt;/author&gt;&lt;author&gt;&lt;firstName&gt;Burke&lt;/firstName&gt;&lt;middleNames&gt;W&lt;/middleNames&gt;&lt;lastName&gt;Mamlin&lt;/lastName&gt;&lt;/author&gt;&lt;author&gt;&lt;firstName&gt;Winston&lt;/firstName&gt;&lt;middleNames&gt;M&lt;/middleNames&gt;&lt;lastName&gt;Nyandiko&lt;/lastName&gt;&lt;/author&gt;&lt;author&gt;&lt;firstName&gt;Sylvester&lt;/firstName&gt;&lt;middleNames&gt;N&lt;/middleNames&gt;&lt;lastName&gt;Kimaiyo&lt;/lastName&gt;&lt;/author&gt;&lt;author&gt;&lt;firstName&gt;Kara&lt;/firstName&gt;&lt;lastName&gt;Wools-Kaloustian&lt;/lastName&gt;&lt;/author&gt;&lt;author&gt;&lt;firstName&gt;John&lt;/firstName&gt;&lt;middleNames&gt;E&lt;/middleNames&gt;&lt;lastName&gt;Sidle&lt;/lastName&gt;&lt;/author&gt;&lt;author&gt;&lt;firstName&gt;Chrispinus&lt;/firstName&gt;&lt;lastName&gt;Simiyu&lt;/lastName&gt;&lt;/author&gt;&lt;author&gt;&lt;firstName&gt;Erika&lt;/firstName&gt;&lt;lastName&gt;Kigotho&lt;/lastName&gt;&lt;/author&gt;&lt;author&gt;&lt;firstName&gt;Beverly&lt;/firstName&gt;&lt;middleNames&gt;Sue&lt;/middleNames&gt;&lt;lastName&gt;Musick&lt;/lastName&gt;&lt;/author&gt;&lt;author&gt;&lt;firstName&gt;Joseph&lt;/firstName&gt;&lt;middleNames&gt;J&lt;/middleNames&gt;&lt;lastName&gt;Mamlin&lt;/lastName&gt;&lt;/author&gt;&lt;author&gt;&lt;firstName&gt;Robert&lt;/firstName&gt;&lt;middleNames&gt;M&lt;/middleNames&gt;&lt;lastName&gt;Einterz&lt;/lastName&gt;&lt;/author&gt;&lt;/authors&gt;&lt;/publication&gt;&lt;/publications&gt;&lt;cites&gt;&lt;/cites&gt;&lt;/citation&gt;</w:instrText>
      </w:r>
      <w:r w:rsidR="00286A2A">
        <w:fldChar w:fldCharType="separate"/>
      </w:r>
      <w:r w:rsidR="00286A2A">
        <w:rPr>
          <w:lang w:val="en-US"/>
        </w:rPr>
        <w:t>{Tierney:2007th}</w:t>
      </w:r>
      <w:r w:rsidR="00286A2A">
        <w:fldChar w:fldCharType="end"/>
      </w:r>
      <w:r w:rsidR="00E54594">
        <w:t xml:space="preserve">, but it is hoped that as the use of mobile technology for data collection increases, a clearer image of the state of care in sub-Saharan Africa will </w:t>
      </w:r>
      <w:r w:rsidR="003D16E4">
        <w:t xml:space="preserve">begin to </w:t>
      </w:r>
      <w:r w:rsidR="00E54594">
        <w:t xml:space="preserve">emerge. </w:t>
      </w:r>
    </w:p>
    <w:p w14:paraId="69AAA9AE" w14:textId="77777777" w:rsidR="00C07325" w:rsidRDefault="00C07325" w:rsidP="007734BB">
      <w:pPr>
        <w:pStyle w:val="normal0"/>
      </w:pPr>
    </w:p>
    <w:p w14:paraId="533C7604" w14:textId="77777777" w:rsidR="008265E2" w:rsidRDefault="00975133" w:rsidP="008265E2">
      <w:pPr>
        <w:pStyle w:val="normal0"/>
        <w:ind w:firstLine="359"/>
      </w:pPr>
      <w:r>
        <w:t>Among the strengths of this work, the model accurately captures the n</w:t>
      </w:r>
      <w:r w:rsidR="00D35A95">
        <w:t>atural history of HIV infection and</w:t>
      </w:r>
      <w:r>
        <w:t xml:space="preserve"> replicates the </w:t>
      </w:r>
      <w:r w:rsidR="00D35A95">
        <w:t xml:space="preserve">epidemic from 1970 onwards matching incidence and prevalence estimates from UNAIDS and the Kenya AIDS Indicator Surveys from 2007 and 2012. </w:t>
      </w:r>
      <w:r w:rsidR="00DC0292">
        <w:t>The model has been calibrated to a high</w:t>
      </w:r>
      <w:r w:rsidR="009974AE">
        <w:t>-resolution data set describing an ART-programme in western Kenya and is able to reproduce key</w:t>
      </w:r>
      <w:r w:rsidR="0039619B">
        <w:t xml:space="preserve"> patterns of flow through HIV care along with the </w:t>
      </w:r>
      <w:r w:rsidR="00C62D36">
        <w:t>distributions</w:t>
      </w:r>
      <w:r w:rsidR="009974AE">
        <w:t xml:space="preserve"> </w:t>
      </w:r>
      <w:r w:rsidR="0039619B">
        <w:t>of individuals seeking care</w:t>
      </w:r>
      <w:r w:rsidR="009974AE">
        <w:t>.</w:t>
      </w:r>
      <w:r w:rsidR="008265E2">
        <w:t xml:space="preserve"> The interventions applied to the model are based on real-world interventions and the model is able to capture their direct effects, through averting DALYs and reducing mortality, along with indirect effects from reducing onward transmission.</w:t>
      </w:r>
    </w:p>
    <w:p w14:paraId="51885051" w14:textId="77777777" w:rsidR="00C07325" w:rsidRDefault="00C07325" w:rsidP="007734BB">
      <w:pPr>
        <w:pStyle w:val="normal0"/>
      </w:pPr>
    </w:p>
    <w:p w14:paraId="757E1D99" w14:textId="77777777" w:rsidR="00965EF7" w:rsidRDefault="00252F0F" w:rsidP="00A024D8">
      <w:pPr>
        <w:pStyle w:val="normal0"/>
        <w:ind w:firstLine="359"/>
      </w:pPr>
      <w:r>
        <w:t xml:space="preserve">However, these results are only relevant to one particular ART-programme in western Kenya and while several key outputs are comparable to national estimates, the generalisability of the results to the rest of Kenya or even sub-Saharan Africa remain </w:t>
      </w:r>
      <w:r w:rsidR="002A4C76">
        <w:t>open to debate</w:t>
      </w:r>
      <w:r>
        <w:t>.</w:t>
      </w:r>
      <w:r w:rsidR="00A024D8">
        <w:t xml:space="preserve"> However, these results provide insight into the likely situation of many ART-programmes in resource-limited countries. Future research in different locations will help </w:t>
      </w:r>
      <w:r w:rsidR="00965EF7">
        <w:t xml:space="preserve">to provide a more accurate picture of the state of ART-programmes in sub-Saharan Africa. </w:t>
      </w:r>
    </w:p>
    <w:p w14:paraId="02425F30" w14:textId="77777777" w:rsidR="00A024D8" w:rsidRDefault="00A024D8" w:rsidP="00A024D8">
      <w:pPr>
        <w:pStyle w:val="normal0"/>
        <w:ind w:firstLine="359"/>
      </w:pPr>
    </w:p>
    <w:p w14:paraId="474A576E" w14:textId="77777777" w:rsidR="00C95C8A" w:rsidRDefault="00A024D8" w:rsidP="008A2DDA">
      <w:pPr>
        <w:pStyle w:val="normal0"/>
        <w:ind w:firstLine="359"/>
      </w:pPr>
      <w:r>
        <w:t xml:space="preserve">Additionally, </w:t>
      </w:r>
      <w:r w:rsidR="0083146C">
        <w:t xml:space="preserve">assumptions were made in the model regarding the drivers behind care seeking behaviour as very little data exist on what causes infected individuals to seek care. For example, in the model </w:t>
      </w:r>
      <w:r w:rsidR="009A5760">
        <w:t xml:space="preserve">the rates at which individuals seek care depends upon a combination of their previous care experience and their current health status. When a patient is diagnosed with HIV, they seek care at a higher rate than when they were oblivious to their infection. Also, after receiving the results of a CD4 test, where a patient learns how advanced their infection is, they seek care at a higher rate still. Upon developing symptomatic HIV, characterised by having a WHO Stage of III or IV, patients seek care very quickly. We feel as though these subtle distinctions in treatment seeking behaviour are </w:t>
      </w:r>
      <w:r w:rsidR="00700E14">
        <w:t>sensible estimates for use in this model. While more research is required</w:t>
      </w:r>
      <w:r w:rsidR="00A65531">
        <w:t>,</w:t>
      </w:r>
      <w:r w:rsidR="00700E14">
        <w:t xml:space="preserve"> the interplay between patient behaviour, economic factors and the availability of health services</w:t>
      </w:r>
      <w:r w:rsidR="002233F5">
        <w:t>,</w:t>
      </w:r>
      <w:r w:rsidR="00700E14">
        <w:t xml:space="preserve"> and their role</w:t>
      </w:r>
      <w:r w:rsidR="002233F5">
        <w:t>s</w:t>
      </w:r>
      <w:r w:rsidR="00700E14">
        <w:t xml:space="preserve"> in determining a </w:t>
      </w:r>
      <w:r w:rsidR="002233F5">
        <w:t>individual’s</w:t>
      </w:r>
      <w:r w:rsidR="00700E14">
        <w:t xml:space="preserve"> propensity to seek and be retained in care has already been </w:t>
      </w:r>
      <w:r w:rsidR="008F309F">
        <w:t>alluded</w:t>
      </w:r>
      <w:r w:rsidR="00700E14">
        <w:t xml:space="preserve"> </w:t>
      </w:r>
      <w:proofErr w:type="gramStart"/>
      <w:r w:rsidR="00700E14">
        <w:t>to{</w:t>
      </w:r>
      <w:proofErr w:type="gramEnd"/>
      <w:r w:rsidR="00700E14">
        <w:t>Burns:2014jz}.</w:t>
      </w:r>
    </w:p>
    <w:p w14:paraId="0A08EA23" w14:textId="77777777" w:rsidR="00C07325" w:rsidRDefault="00C07325">
      <w:pPr>
        <w:pStyle w:val="normal0"/>
        <w:contextualSpacing w:val="0"/>
      </w:pPr>
    </w:p>
    <w:p w14:paraId="130AFCA9" w14:textId="77777777" w:rsidR="00FE0E4E" w:rsidRDefault="00D44CCB" w:rsidP="00A613AB">
      <w:pPr>
        <w:pStyle w:val="normal0"/>
        <w:ind w:firstLine="359"/>
      </w:pPr>
      <w:r>
        <w:t xml:space="preserve">The interventions examined in this study are all rooted in scientific literature and have the potential to be implemented. The two scenarios for each intervention, </w:t>
      </w:r>
      <w:r w:rsidR="00995FFC">
        <w:t xml:space="preserve">maximum impact and realistic impact, were designed to illustrate the hypothetical maximum impact that an individual could obtain together with a more feasible scenario. </w:t>
      </w:r>
      <w:r w:rsidR="001A645D">
        <w:t>Costs were applied to interventions were possible but it should be noted that additional costs are likely to be incurred when implementing certain interventions.</w:t>
      </w:r>
      <w:r w:rsidR="006461D7">
        <w:t xml:space="preserve"> The interventions modelled are applied from 2010 onwards and take immediate effect. In reality, interventions are likely to be scaled up over time and in the case of implementing multiple </w:t>
      </w:r>
      <w:r w:rsidR="004B0BC1">
        <w:t>interventions;</w:t>
      </w:r>
      <w:r w:rsidR="006461D7">
        <w:t xml:space="preserve"> these may be </w:t>
      </w:r>
      <w:r w:rsidR="004B0BC1">
        <w:t>rolled out at different time points. While the model has the ability to explore these scenarios it is beyond the scope of this paper.</w:t>
      </w:r>
      <w:r w:rsidR="00A613AB">
        <w:t xml:space="preserve"> </w:t>
      </w:r>
      <w:r w:rsidR="00FE0E4E">
        <w:t>While it must be stressed that the cost-effectiveness of the interventions described are relevant for this particular ART-programme in sub-Saharan Africa only, the model can easily be re-calibrated to another setting provided the data exist for an accurate calibration.</w:t>
      </w:r>
      <w:r w:rsidR="00FC5D0C">
        <w:t xml:space="preserve"> For a given budget, interventions could be adjusted to assess the best possible use of funding.</w:t>
      </w:r>
    </w:p>
    <w:p w14:paraId="278B9EDC" w14:textId="77777777" w:rsidR="00C07325" w:rsidRDefault="00C07325">
      <w:pPr>
        <w:pStyle w:val="normal0"/>
        <w:contextualSpacing w:val="0"/>
      </w:pPr>
    </w:p>
    <w:p w14:paraId="325A31FE" w14:textId="77777777" w:rsidR="00D21063" w:rsidRDefault="00B7451F" w:rsidP="00D21063">
      <w:pPr>
        <w:pStyle w:val="normal0"/>
        <w:ind w:firstLine="359"/>
      </w:pPr>
      <w:r>
        <w:t xml:space="preserve">This work utilises an almost unique dataset to assess the current state of an ART-programme in western Kenya. Through the use of a mathematical model, we are able to understand where care is </w:t>
      </w:r>
      <w:r w:rsidR="00DD6F48">
        <w:t xml:space="preserve">currently </w:t>
      </w:r>
      <w:r>
        <w:t>suboptimal</w:t>
      </w:r>
      <w:r w:rsidR="00DD6F48">
        <w:t>. Then</w:t>
      </w:r>
      <w:r>
        <w:t xml:space="preserve"> by implementing a range of interventions acting on various points of care</w:t>
      </w:r>
      <w:r w:rsidR="00DD6F48">
        <w:t xml:space="preserve">, we </w:t>
      </w:r>
      <w:r>
        <w:t>highlight strategies that strengthen care, leading to improved patient outcomes through reducing DALYs, mortality and HIV incidence.</w:t>
      </w:r>
      <w:r w:rsidR="00D21063">
        <w:t xml:space="preserve"> As w</w:t>
      </w:r>
      <w:r w:rsidR="00DD6F48">
        <w:t>ith strengthened care, the benefits afforded by ART can be fully realised as treatment programmes become more effective.</w:t>
      </w:r>
      <w:r w:rsidR="00D21063">
        <w:t xml:space="preserve"> </w:t>
      </w:r>
    </w:p>
    <w:p w14:paraId="493CAF78" w14:textId="77777777" w:rsidR="00D21063" w:rsidRDefault="00D21063" w:rsidP="00D21063">
      <w:pPr>
        <w:pStyle w:val="normal0"/>
        <w:ind w:firstLine="359"/>
      </w:pPr>
    </w:p>
    <w:p w14:paraId="38247266" w14:textId="77777777" w:rsidR="00FA490E" w:rsidRDefault="0042172B" w:rsidP="00A6541D">
      <w:pPr>
        <w:pStyle w:val="normal0"/>
        <w:ind w:firstLine="359"/>
      </w:pPr>
      <w:r>
        <w:t>Future research can build on these results in two ways. Firstly, by assessing the current weaknesses in other ART-programmes in sub-Saharan Africa we will be able to develop a clearer image of the state of HIV care across the continent. This is</w:t>
      </w:r>
      <w:r w:rsidR="006859B1">
        <w:t>,</w:t>
      </w:r>
      <w:r>
        <w:t xml:space="preserve"> however, highly dependent upon detailed longitudinal datasets becoming available</w:t>
      </w:r>
      <w:r w:rsidR="007734BB">
        <w:t>,</w:t>
      </w:r>
      <w:r>
        <w:t xml:space="preserve"> but will provide insight into the interventions best suited to be implemented in different settings. Secondly, upon implementing interventions in </w:t>
      </w:r>
      <w:r w:rsidR="00FA490E">
        <w:t>western Kenya</w:t>
      </w:r>
      <w:r>
        <w:t>, the result</w:t>
      </w:r>
      <w:r w:rsidR="00FA490E">
        <w:t xml:space="preserve">s of the model can be validated. While it will be difficult to assess some output metrics, a comparison between the viewpoint from the clinic on the ground and the results of the model could be particularly </w:t>
      </w:r>
      <w:r w:rsidR="00A6541D">
        <w:t>useful for assessing the impact of an intervention</w:t>
      </w:r>
      <w:r w:rsidR="00FA490E">
        <w:t>.</w:t>
      </w:r>
    </w:p>
    <w:p w14:paraId="69458ACB" w14:textId="77777777" w:rsidR="00A6541D" w:rsidRDefault="00A6541D">
      <w:pPr>
        <w:pStyle w:val="normal0"/>
        <w:contextualSpacing w:val="0"/>
      </w:pPr>
    </w:p>
    <w:p w14:paraId="2BEA827C" w14:textId="77777777" w:rsidR="00E9555A" w:rsidRPr="00A613AB" w:rsidRDefault="00E201C6" w:rsidP="00A613AB">
      <w:pPr>
        <w:pStyle w:val="normal0"/>
        <w:ind w:firstLine="720"/>
      </w:pPr>
      <w:r>
        <w:t xml:space="preserve">As donor organisations constrict funding for HIV programmes in Kenya and the government struggles to fill the void, attention must turn to increasing the efficiency of currently implemented programmes to deliver treatment in a cost-effective and sustainable framework. Our results indicate that in western Kenya, the effectiveness of current ART-programmes can be improved. While interventions targeting HIV testing and pre-ART retention are highly impactful, losses from care occur throughout leading to suboptimal treatment outcomes for patients. </w:t>
      </w:r>
      <w:r w:rsidR="00025076">
        <w:t>In this setting, our results show that a combination of interventions targeting multiple points of care is</w:t>
      </w:r>
      <w:r w:rsidR="00FC7103">
        <w:t xml:space="preserve"> the</w:t>
      </w:r>
      <w:r w:rsidR="00025076">
        <w:t xml:space="preserve"> most cost-effective </w:t>
      </w:r>
      <w:r>
        <w:t>way to strengthen current ART-programmes.</w:t>
      </w:r>
      <w:bookmarkStart w:id="205" w:name="h.5bj1t1rwxn4u" w:colFirst="0" w:colLast="0"/>
      <w:bookmarkEnd w:id="205"/>
      <w:r>
        <w:t xml:space="preserve"> </w:t>
      </w:r>
      <w:r w:rsidR="00262DB4" w:rsidRPr="00262DB4">
        <w:t>Optimising care will improve patient outcomes dire</w:t>
      </w:r>
      <w:r w:rsidR="0074516D">
        <w:t xml:space="preserve">ctly by increasing ART coverage, </w:t>
      </w:r>
      <w:r w:rsidR="00262DB4" w:rsidRPr="00262DB4">
        <w:t>diminishing community viral load</w:t>
      </w:r>
      <w:r w:rsidR="00FC7103">
        <w:t xml:space="preserve"> and reducing life-years lost to HIV</w:t>
      </w:r>
      <w:r w:rsidR="00262DB4" w:rsidRPr="00262DB4">
        <w:t xml:space="preserve">, and </w:t>
      </w:r>
      <w:r w:rsidR="00FC7103">
        <w:t xml:space="preserve">also </w:t>
      </w:r>
      <w:r w:rsidR="00262DB4" w:rsidRPr="00262DB4">
        <w:t>indirectly by reducing HIV incidence.</w:t>
      </w:r>
    </w:p>
    <w:p w14:paraId="5E9CA8BC" w14:textId="77777777" w:rsidR="00C07325" w:rsidRDefault="0004446E">
      <w:pPr>
        <w:pStyle w:val="Heading1"/>
        <w:contextualSpacing w:val="0"/>
      </w:pPr>
      <w:r>
        <w:t>Acknowledgements</w:t>
      </w:r>
    </w:p>
    <w:p w14:paraId="3B021E65" w14:textId="77777777" w:rsidR="00354BF3" w:rsidRDefault="00354BF3">
      <w:pPr>
        <w:pStyle w:val="Heading1"/>
        <w:contextualSpacing w:val="0"/>
      </w:pPr>
      <w:bookmarkStart w:id="206" w:name="h.pbwlevpo3yu5" w:colFirst="0" w:colLast="0"/>
      <w:bookmarkEnd w:id="206"/>
    </w:p>
    <w:p w14:paraId="5B54EA52" w14:textId="77777777" w:rsidR="00C07325" w:rsidRDefault="0004446E">
      <w:pPr>
        <w:pStyle w:val="Heading1"/>
        <w:contextualSpacing w:val="0"/>
      </w:pPr>
      <w:r>
        <w:t>References</w:t>
      </w:r>
    </w:p>
    <w:p w14:paraId="63AE3FA0" w14:textId="77777777" w:rsidR="00354BF3" w:rsidRDefault="00354BF3">
      <w:pPr>
        <w:pStyle w:val="Heading1"/>
        <w:contextualSpacing w:val="0"/>
      </w:pPr>
      <w:bookmarkStart w:id="207" w:name="h.i9jxy126drmb" w:colFirst="0" w:colLast="0"/>
      <w:bookmarkEnd w:id="207"/>
    </w:p>
    <w:p w14:paraId="2ECBD649" w14:textId="77777777" w:rsidR="00C07325" w:rsidRDefault="0004446E">
      <w:pPr>
        <w:pStyle w:val="Heading1"/>
        <w:contextualSpacing w:val="0"/>
      </w:pPr>
      <w:r>
        <w:t>Figure Legends</w:t>
      </w:r>
    </w:p>
    <w:p w14:paraId="5CE87D58" w14:textId="77777777" w:rsidR="00C07325" w:rsidRDefault="00C07325">
      <w:pPr>
        <w:pStyle w:val="normal0"/>
        <w:contextualSpacing w:val="0"/>
      </w:pPr>
    </w:p>
    <w:p w14:paraId="5E1D761A" w14:textId="77777777" w:rsidR="00C07325" w:rsidRDefault="0004446E">
      <w:pPr>
        <w:pStyle w:val="normal0"/>
        <w:contextualSpacing w:val="0"/>
      </w:pPr>
      <w:r>
        <w:rPr>
          <w:i/>
        </w:rPr>
        <w:t xml:space="preserve">Figure 1 </w:t>
      </w:r>
      <w:r w:rsidR="00643039">
        <w:rPr>
          <w:i/>
        </w:rPr>
        <w:t xml:space="preserve">– Model </w:t>
      </w:r>
      <w:r w:rsidR="00313C77">
        <w:rPr>
          <w:i/>
        </w:rPr>
        <w:t>r</w:t>
      </w:r>
      <w:r w:rsidR="00643039">
        <w:rPr>
          <w:i/>
        </w:rPr>
        <w:t xml:space="preserve">epresentation of the </w:t>
      </w:r>
      <w:r w:rsidR="00313C77">
        <w:rPr>
          <w:i/>
        </w:rPr>
        <w:t>c</w:t>
      </w:r>
      <w:r w:rsidR="00643039">
        <w:rPr>
          <w:i/>
        </w:rPr>
        <w:t xml:space="preserve">ascade of </w:t>
      </w:r>
      <w:r w:rsidR="00313C77">
        <w:rPr>
          <w:i/>
        </w:rPr>
        <w:t>c</w:t>
      </w:r>
      <w:r w:rsidR="00643039">
        <w:rPr>
          <w:i/>
        </w:rPr>
        <w:t>are</w:t>
      </w:r>
    </w:p>
    <w:p w14:paraId="2B48BB2F" w14:textId="77777777" w:rsidR="00C07325" w:rsidRDefault="0004446E">
      <w:pPr>
        <w:pStyle w:val="normal0"/>
        <w:contextualSpacing w:val="0"/>
      </w:pPr>
      <w:r>
        <w:rPr>
          <w:i/>
        </w:rPr>
        <w:t xml:space="preserve">Figure 2 </w:t>
      </w:r>
      <w:r w:rsidR="00313C77">
        <w:rPr>
          <w:i/>
        </w:rPr>
        <w:t>–</w:t>
      </w:r>
      <w:r>
        <w:rPr>
          <w:i/>
        </w:rPr>
        <w:t xml:space="preserve"> </w:t>
      </w:r>
      <w:r w:rsidR="00313C77">
        <w:rPr>
          <w:i/>
        </w:rPr>
        <w:t>Comparison between the community view and the clinic view of HIV care</w:t>
      </w:r>
    </w:p>
    <w:p w14:paraId="2041B798" w14:textId="77777777" w:rsidR="00C07325" w:rsidRDefault="0004446E">
      <w:pPr>
        <w:pStyle w:val="normal0"/>
        <w:contextualSpacing w:val="0"/>
      </w:pPr>
      <w:r>
        <w:rPr>
          <w:i/>
        </w:rPr>
        <w:t xml:space="preserve">Figure 3 </w:t>
      </w:r>
      <w:r w:rsidR="00313C77">
        <w:rPr>
          <w:i/>
        </w:rPr>
        <w:t>–</w:t>
      </w:r>
      <w:r>
        <w:rPr>
          <w:i/>
        </w:rPr>
        <w:t xml:space="preserve"> </w:t>
      </w:r>
      <w:r w:rsidR="00313C77">
        <w:rPr>
          <w:i/>
        </w:rPr>
        <w:t>Cost-effectiveness of individual interventions impacting on HIV care</w:t>
      </w:r>
    </w:p>
    <w:p w14:paraId="142CFA91" w14:textId="77777777" w:rsidR="00C07325" w:rsidRDefault="0004446E">
      <w:pPr>
        <w:pStyle w:val="normal0"/>
        <w:contextualSpacing w:val="0"/>
        <w:rPr>
          <w:i/>
        </w:rPr>
      </w:pPr>
      <w:r>
        <w:rPr>
          <w:i/>
        </w:rPr>
        <w:t xml:space="preserve">Figure 4 </w:t>
      </w:r>
      <w:r w:rsidR="00313C77">
        <w:rPr>
          <w:i/>
        </w:rPr>
        <w:t>– Cost-effectiveness of implementing multiple interventions impacting on HIV care</w:t>
      </w:r>
    </w:p>
    <w:p w14:paraId="1C9556EF" w14:textId="77777777" w:rsidR="00313C77" w:rsidRDefault="00313C77">
      <w:pPr>
        <w:pStyle w:val="normal0"/>
        <w:contextualSpacing w:val="0"/>
      </w:pPr>
      <w:r>
        <w:rPr>
          <w:i/>
        </w:rPr>
        <w:t>Figure 5 – Cost-effectiveness of multiple interventions impacting on HIV care overlaid on top of fig. 3</w:t>
      </w:r>
    </w:p>
    <w:p w14:paraId="2834C287" w14:textId="77777777" w:rsidR="00C07325" w:rsidRDefault="00194932">
      <w:pPr>
        <w:pStyle w:val="normal0"/>
        <w:contextualSpacing w:val="0"/>
      </w:pPr>
      <w:r>
        <w:rPr>
          <w:i/>
        </w:rPr>
        <w:t xml:space="preserve">Table 1 – </w:t>
      </w:r>
      <w:r w:rsidR="0004446E">
        <w:rPr>
          <w:i/>
        </w:rPr>
        <w:t xml:space="preserve">Summary of interventions </w:t>
      </w:r>
      <w:r w:rsidR="00195261">
        <w:rPr>
          <w:i/>
        </w:rPr>
        <w:t>applied from 2010 to 2030.</w:t>
      </w:r>
    </w:p>
    <w:p w14:paraId="0B177543" w14:textId="77777777" w:rsidR="00C07325" w:rsidRDefault="0004446E">
      <w:pPr>
        <w:pStyle w:val="Heading1"/>
        <w:contextualSpacing w:val="0"/>
      </w:pPr>
      <w:bookmarkStart w:id="208" w:name="h.n9mfvkja78ix" w:colFirst="0" w:colLast="0"/>
      <w:bookmarkEnd w:id="208"/>
      <w:r>
        <w:t>Supporting Information</w:t>
      </w:r>
    </w:p>
    <w:p w14:paraId="1DFA3201" w14:textId="77777777" w:rsidR="00E3215F" w:rsidRPr="00E3215F" w:rsidRDefault="00E3215F" w:rsidP="00E3215F">
      <w:pPr>
        <w:pStyle w:val="normal0"/>
      </w:pPr>
      <w:r>
        <w:t>See appendix.</w:t>
      </w:r>
    </w:p>
    <w:p w14:paraId="225D1FB7" w14:textId="77777777" w:rsidR="00C07325" w:rsidRDefault="00C07325">
      <w:pPr>
        <w:pStyle w:val="normal0"/>
      </w:pPr>
    </w:p>
    <w:p w14:paraId="699670AA" w14:textId="77777777" w:rsidR="00190823" w:rsidRDefault="00190823">
      <w:pPr>
        <w:rPr>
          <w:b/>
          <w:sz w:val="24"/>
          <w:szCs w:val="24"/>
        </w:rPr>
      </w:pPr>
      <w:r>
        <w:rPr>
          <w:b/>
          <w:sz w:val="24"/>
          <w:szCs w:val="24"/>
        </w:rPr>
        <w:br w:type="page"/>
      </w:r>
    </w:p>
    <w:p w14:paraId="4B6D2B02" w14:textId="77777777" w:rsidR="00842F3E" w:rsidRPr="004E1258" w:rsidRDefault="00842F3E" w:rsidP="00842F3E">
      <w:pPr>
        <w:rPr>
          <w:b/>
          <w:sz w:val="24"/>
          <w:szCs w:val="24"/>
        </w:rPr>
      </w:pPr>
      <w:r>
        <w:rPr>
          <w:b/>
          <w:i/>
          <w:sz w:val="26"/>
          <w:szCs w:val="26"/>
        </w:rPr>
        <w:t>Notes</w:t>
      </w:r>
    </w:p>
    <w:p w14:paraId="3617D23B" w14:textId="77777777" w:rsidR="00842F3E" w:rsidRDefault="00842F3E" w:rsidP="00842F3E">
      <w:pPr>
        <w:pStyle w:val="ListParagraph"/>
        <w:numPr>
          <w:ilvl w:val="0"/>
          <w:numId w:val="14"/>
        </w:numPr>
        <w:rPr>
          <w:lang w:val="en-AU"/>
        </w:rPr>
      </w:pPr>
      <w:r w:rsidRPr="00842F3E">
        <w:rPr>
          <w:lang w:val="en-AU"/>
        </w:rPr>
        <w:t xml:space="preserve">Previously, Outreach interventions had a cost of $469 per person returned to care. Simon Walker advised me that this cost would likely not scale well. I’ve since revised this to $19.55 per person sought (value comes from the same paper). </w:t>
      </w:r>
    </w:p>
    <w:p w14:paraId="4AE8E77E" w14:textId="77777777" w:rsidR="00592529" w:rsidRPr="00592529" w:rsidRDefault="00592529" w:rsidP="00592529">
      <w:pPr>
        <w:pStyle w:val="ListParagraph"/>
        <w:rPr>
          <w:lang w:val="en-AU"/>
        </w:rPr>
      </w:pPr>
    </w:p>
    <w:p w14:paraId="6405A03E" w14:textId="77777777" w:rsidR="00842F3E" w:rsidRPr="00842F3E" w:rsidRDefault="00662242" w:rsidP="006344E7">
      <w:pPr>
        <w:ind w:left="360"/>
        <w:rPr>
          <w:lang w:val="en-AU"/>
        </w:rPr>
      </w:pPr>
      <w:r>
        <w:rPr>
          <w:i/>
          <w:iCs/>
          <w:lang w:val="en-AU"/>
        </w:rPr>
        <w:t xml:space="preserve">I compared the cost of the outreach interventions using the old ($469) and the new ($19.55) costs. Results </w:t>
      </w:r>
      <w:r w:rsidR="00842F3E" w:rsidRPr="00842F3E">
        <w:rPr>
          <w:i/>
          <w:iCs/>
          <w:lang w:val="en-AU"/>
        </w:rPr>
        <w:t>in link below:</w:t>
      </w:r>
    </w:p>
    <w:p w14:paraId="46E151B3" w14:textId="77777777" w:rsidR="00190823" w:rsidRDefault="000E482F" w:rsidP="00190823">
      <w:pPr>
        <w:ind w:firstLine="360"/>
        <w:rPr>
          <w:lang w:val="en-AU"/>
        </w:rPr>
      </w:pPr>
      <w:hyperlink r:id="rId21" w:history="1">
        <w:r w:rsidR="00842F3E" w:rsidRPr="00842F3E">
          <w:rPr>
            <w:rStyle w:val="Hyperlink"/>
            <w:lang w:val="en-AU"/>
          </w:rPr>
          <w:t>https://drive.google.com/file/d/0B02uVauBTUwhUHQzUURtUnZiMFk/view?usp=sharing</w:t>
        </w:r>
      </w:hyperlink>
    </w:p>
    <w:p w14:paraId="4D081E70" w14:textId="77777777" w:rsidR="00190823" w:rsidRDefault="00190823" w:rsidP="00190823">
      <w:pPr>
        <w:ind w:firstLine="360"/>
        <w:rPr>
          <w:lang w:val="en-AU"/>
        </w:rPr>
      </w:pPr>
    </w:p>
    <w:p w14:paraId="4B84836E" w14:textId="77777777" w:rsidR="00190823" w:rsidRDefault="00842F3E" w:rsidP="00190823">
      <w:pPr>
        <w:pStyle w:val="ListParagraph"/>
        <w:numPr>
          <w:ilvl w:val="0"/>
          <w:numId w:val="14"/>
        </w:numPr>
        <w:rPr>
          <w:lang w:val="en-AU"/>
        </w:rPr>
      </w:pPr>
      <w:r w:rsidRPr="00190823">
        <w:rPr>
          <w:lang w:val="en-AU"/>
        </w:rPr>
        <w:t>Should I include all the data that AMPATH has provided us in the Appendix?</w:t>
      </w:r>
    </w:p>
    <w:p w14:paraId="35B2FD83" w14:textId="77777777" w:rsidR="00190823" w:rsidRPr="00190823" w:rsidRDefault="00190823" w:rsidP="00190823">
      <w:pPr>
        <w:pStyle w:val="ListParagraph"/>
        <w:rPr>
          <w:lang w:val="en-AU"/>
        </w:rPr>
      </w:pPr>
    </w:p>
    <w:p w14:paraId="2EB4494E" w14:textId="77777777" w:rsidR="00190823" w:rsidRDefault="00842F3E" w:rsidP="00190823">
      <w:pPr>
        <w:pStyle w:val="ListParagraph"/>
        <w:numPr>
          <w:ilvl w:val="0"/>
          <w:numId w:val="14"/>
        </w:numPr>
        <w:rPr>
          <w:lang w:val="en-AU"/>
        </w:rPr>
      </w:pPr>
      <w:r w:rsidRPr="00190823">
        <w:rPr>
          <w:lang w:val="en-AU"/>
        </w:rPr>
        <w:t>Should I include a table with all the parameter values for the model?</w:t>
      </w:r>
    </w:p>
    <w:p w14:paraId="556D1073" w14:textId="77777777" w:rsidR="00190823" w:rsidRPr="00190823" w:rsidRDefault="00190823" w:rsidP="00190823">
      <w:pPr>
        <w:rPr>
          <w:lang w:val="en-AU"/>
        </w:rPr>
      </w:pPr>
    </w:p>
    <w:p w14:paraId="541CE0D2" w14:textId="77777777" w:rsidR="00190823" w:rsidRDefault="00842F3E" w:rsidP="00190823">
      <w:pPr>
        <w:pStyle w:val="ListParagraph"/>
        <w:numPr>
          <w:ilvl w:val="0"/>
          <w:numId w:val="14"/>
        </w:numPr>
        <w:rPr>
          <w:lang w:val="en-AU"/>
        </w:rPr>
      </w:pPr>
      <w:r w:rsidRPr="00190823">
        <w:rPr>
          <w:lang w:val="en-AU"/>
        </w:rPr>
        <w:t>Are we publishing the code along side this?</w:t>
      </w:r>
    </w:p>
    <w:p w14:paraId="72E9B858" w14:textId="77777777" w:rsidR="00190823" w:rsidRPr="00190823" w:rsidRDefault="00190823" w:rsidP="00190823">
      <w:pPr>
        <w:rPr>
          <w:lang w:val="en-AU"/>
        </w:rPr>
      </w:pPr>
    </w:p>
    <w:p w14:paraId="0B5202EE" w14:textId="77777777" w:rsidR="00190823" w:rsidRPr="00592529" w:rsidRDefault="00570832" w:rsidP="00190823">
      <w:pPr>
        <w:pStyle w:val="ListParagraph"/>
        <w:numPr>
          <w:ilvl w:val="0"/>
          <w:numId w:val="14"/>
        </w:numPr>
        <w:rPr>
          <w:lang w:val="en-AU"/>
        </w:rPr>
      </w:pPr>
      <w:r>
        <w:rPr>
          <w:lang w:val="en-AU"/>
        </w:rPr>
        <w:t>I</w:t>
      </w:r>
      <w:r w:rsidR="00842F3E" w:rsidRPr="00190823">
        <w:rPr>
          <w:lang w:val="en-AU"/>
        </w:rPr>
        <w:t xml:space="preserve"> </w:t>
      </w:r>
      <w:r>
        <w:rPr>
          <w:lang w:val="en-AU"/>
        </w:rPr>
        <w:t xml:space="preserve">deviated </w:t>
      </w:r>
      <w:r w:rsidR="00842F3E" w:rsidRPr="00190823">
        <w:rPr>
          <w:lang w:val="en-AU"/>
        </w:rPr>
        <w:t xml:space="preserve">slightly from the plan for assessing the impact of a combination of interventions. We </w:t>
      </w:r>
      <w:r>
        <w:rPr>
          <w:lang w:val="en-AU"/>
        </w:rPr>
        <w:t xml:space="preserve">had </w:t>
      </w:r>
      <w:r w:rsidR="00842F3E" w:rsidRPr="00190823">
        <w:rPr>
          <w:lang w:val="en-AU"/>
        </w:rPr>
        <w:t>discussed explaining exploring two scenarios:</w:t>
      </w:r>
    </w:p>
    <w:p w14:paraId="64471AC8" w14:textId="77777777" w:rsidR="00190823" w:rsidRDefault="00842F3E" w:rsidP="00190823">
      <w:pPr>
        <w:pStyle w:val="ListParagraph"/>
        <w:numPr>
          <w:ilvl w:val="1"/>
          <w:numId w:val="14"/>
        </w:numPr>
        <w:rPr>
          <w:lang w:val="en-AU"/>
        </w:rPr>
      </w:pPr>
      <w:r w:rsidRPr="00190823">
        <w:rPr>
          <w:lang w:val="en-AU"/>
        </w:rPr>
        <w:t>How to improve health outcomes within current budget framework / redistribution of costs.</w:t>
      </w:r>
    </w:p>
    <w:p w14:paraId="16DB5EF3" w14:textId="77777777" w:rsidR="00842F3E" w:rsidRDefault="00842F3E" w:rsidP="00190823">
      <w:pPr>
        <w:pStyle w:val="ListParagraph"/>
        <w:numPr>
          <w:ilvl w:val="1"/>
          <w:numId w:val="14"/>
        </w:numPr>
        <w:rPr>
          <w:lang w:val="en-AU"/>
        </w:rPr>
      </w:pPr>
      <w:r w:rsidRPr="00190823">
        <w:rPr>
          <w:lang w:val="en-AU"/>
        </w:rPr>
        <w:t>How to maximally improve health outcomes with a large budget increase e.g. $10m. [</w:t>
      </w:r>
      <w:proofErr w:type="gramStart"/>
      <w:r w:rsidRPr="00190823">
        <w:rPr>
          <w:i/>
          <w:iCs/>
          <w:lang w:val="en-AU"/>
        </w:rPr>
        <w:t>figure</w:t>
      </w:r>
      <w:proofErr w:type="gramEnd"/>
      <w:r w:rsidRPr="00190823">
        <w:rPr>
          <w:i/>
          <w:iCs/>
          <w:lang w:val="en-AU"/>
        </w:rPr>
        <w:t xml:space="preserve"> 4</w:t>
      </w:r>
      <w:r w:rsidRPr="00190823">
        <w:rPr>
          <w:lang w:val="en-AU"/>
        </w:rPr>
        <w:t>].</w:t>
      </w:r>
    </w:p>
    <w:p w14:paraId="78D64027" w14:textId="77777777" w:rsidR="00190823" w:rsidRPr="00190823" w:rsidRDefault="00190823" w:rsidP="00190823">
      <w:pPr>
        <w:pStyle w:val="ListParagraph"/>
        <w:ind w:left="1440"/>
        <w:rPr>
          <w:lang w:val="en-AU"/>
        </w:rPr>
      </w:pPr>
    </w:p>
    <w:p w14:paraId="4E681AFE" w14:textId="77777777" w:rsidR="00592529" w:rsidRDefault="00842F3E" w:rsidP="00592529">
      <w:pPr>
        <w:ind w:left="720"/>
        <w:rPr>
          <w:lang w:val="en-AU"/>
        </w:rPr>
      </w:pPr>
      <w:r w:rsidRPr="00842F3E">
        <w:rPr>
          <w:lang w:val="en-AU"/>
        </w:rPr>
        <w:t>I haven’t done this yet as we never discussed it further than an idea for the paper. Not sure if this is still the direction we are pursuing. Also, I wasn’t sure where to get the current budget for treatment in Kenya / AMPATH from and how to divvy it up across interventions.</w:t>
      </w:r>
    </w:p>
    <w:p w14:paraId="0AE061D0" w14:textId="77777777" w:rsidR="00190823" w:rsidRDefault="00592529" w:rsidP="00190823">
      <w:pPr>
        <w:pStyle w:val="ListParagraph"/>
        <w:numPr>
          <w:ilvl w:val="0"/>
          <w:numId w:val="14"/>
        </w:numPr>
        <w:rPr>
          <w:lang w:val="en-AU"/>
        </w:rPr>
      </w:pPr>
      <w:r w:rsidRPr="00592529">
        <w:rPr>
          <w:lang w:val="en-AU"/>
        </w:rPr>
        <w:t xml:space="preserve">I’m thinking that the layout of figure 3 may need adjusting, regarding the positioning of the table etc. Also figure 4 / 5 </w:t>
      </w:r>
      <w:r>
        <w:rPr>
          <w:lang w:val="en-AU"/>
        </w:rPr>
        <w:t>may need to be altered / merged / re-formatted.</w:t>
      </w:r>
    </w:p>
    <w:p w14:paraId="5D150C60" w14:textId="77777777" w:rsidR="00592529" w:rsidRPr="00592529" w:rsidRDefault="00592529" w:rsidP="00592529">
      <w:pPr>
        <w:pStyle w:val="ListParagraph"/>
        <w:rPr>
          <w:lang w:val="en-AU"/>
        </w:rPr>
      </w:pPr>
    </w:p>
    <w:p w14:paraId="0B88B856" w14:textId="77777777" w:rsidR="003070A9" w:rsidRPr="00190823" w:rsidRDefault="00190823" w:rsidP="00190823">
      <w:pPr>
        <w:ind w:left="340"/>
        <w:rPr>
          <w:lang w:val="en-AU"/>
        </w:rPr>
      </w:pPr>
      <w:r>
        <w:rPr>
          <w:b/>
          <w:i/>
          <w:noProof/>
          <w:lang w:val="en-US"/>
        </w:rPr>
        <w:drawing>
          <wp:anchor distT="0" distB="0" distL="114300" distR="114300" simplePos="0" relativeHeight="251675648" behindDoc="0" locked="0" layoutInCell="1" allowOverlap="1" wp14:anchorId="0992A539" wp14:editId="59D928D0">
            <wp:simplePos x="0" y="0"/>
            <wp:positionH relativeFrom="column">
              <wp:posOffset>342900</wp:posOffset>
            </wp:positionH>
            <wp:positionV relativeFrom="paragraph">
              <wp:posOffset>951230</wp:posOffset>
            </wp:positionV>
            <wp:extent cx="5145405" cy="3429000"/>
            <wp:effectExtent l="25400" t="25400" r="36195" b="25400"/>
            <wp:wrapTopAndBottom/>
            <wp:docPr id="4" name="Picture 4" descr="jjo11:cascade:CareCascadeV2:December:15th:Normal:plots:propMaxDalyImpac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jo11:cascade:CareCascadeV2:December:15th:Normal:plots:propMaxDalyImpact.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45405" cy="3429000"/>
                    </a:xfrm>
                    <a:prstGeom prst="rect">
                      <a:avLst/>
                    </a:prstGeom>
                    <a:noFill/>
                    <a:ln w="12700" cmpd="sng">
                      <a:solidFill>
                        <a:srgbClr val="000000"/>
                      </a:solidFill>
                    </a:ln>
                  </pic:spPr>
                </pic:pic>
              </a:graphicData>
            </a:graphic>
            <wp14:sizeRelH relativeFrom="page">
              <wp14:pctWidth>0</wp14:pctWidth>
            </wp14:sizeRelH>
            <wp14:sizeRelV relativeFrom="page">
              <wp14:pctHeight>0</wp14:pctHeight>
            </wp14:sizeRelV>
          </wp:anchor>
        </w:drawing>
      </w:r>
      <w:r w:rsidR="00592529">
        <w:t>7</w:t>
      </w:r>
      <w:r>
        <w:t xml:space="preserve">. </w:t>
      </w:r>
      <w:r w:rsidRPr="00190823">
        <w:rPr>
          <w:b/>
          <w:i/>
        </w:rPr>
        <w:t xml:space="preserve"> Additional figure idea: </w:t>
      </w:r>
      <w:r w:rsidR="00102E35">
        <w:t xml:space="preserve">If we put people immediately onto ART as soon as they get infected (from 2010) and put everyone with HIV on ART in 2010 with zero dropout and perfect adherence… what kind of DALYs </w:t>
      </w:r>
      <w:r w:rsidR="00B12760">
        <w:t>d</w:t>
      </w:r>
      <w:r w:rsidR="00102E35">
        <w:t xml:space="preserve">o we accrue? </w:t>
      </w:r>
      <w:proofErr w:type="gramStart"/>
      <w:r w:rsidR="00B12760">
        <w:t>A</w:t>
      </w:r>
      <w:r w:rsidR="00102E35">
        <w:t xml:space="preserve"> maximum value that we could potentially hit.</w:t>
      </w:r>
      <w:proofErr w:type="gramEnd"/>
      <w:r w:rsidR="00102E35">
        <w:t xml:space="preserve"> </w:t>
      </w:r>
      <w:proofErr w:type="gramStart"/>
      <w:r w:rsidR="00102E35" w:rsidRPr="00102E35">
        <w:rPr>
          <w:rFonts w:eastAsia="Times New Roman" w:cs="Times New Roman"/>
          <w:b/>
          <w:bCs/>
          <w:i/>
          <w:iCs/>
          <w:color w:val="333333"/>
          <w:sz w:val="21"/>
          <w:szCs w:val="21"/>
          <w:shd w:val="clear" w:color="auto" w:fill="FFFFFF"/>
          <w:lang w:val="en-AU"/>
        </w:rPr>
        <w:t>25,306,171</w:t>
      </w:r>
      <w:r w:rsidR="00102E35">
        <w:rPr>
          <w:rFonts w:eastAsia="Times New Roman" w:cs="Times New Roman"/>
          <w:b/>
          <w:bCs/>
          <w:i/>
          <w:iCs/>
          <w:color w:val="333333"/>
          <w:sz w:val="21"/>
          <w:szCs w:val="21"/>
          <w:shd w:val="clear" w:color="auto" w:fill="FFFFFF"/>
          <w:lang w:val="en-AU"/>
        </w:rPr>
        <w:t xml:space="preserve"> DALYs between 2010 and 2030.</w:t>
      </w:r>
      <w:proofErr w:type="gramEnd"/>
      <w:r w:rsidR="00102E35">
        <w:rPr>
          <w:rFonts w:eastAsia="Times New Roman" w:cs="Times New Roman"/>
          <w:b/>
          <w:bCs/>
          <w:i/>
          <w:iCs/>
          <w:color w:val="333333"/>
          <w:sz w:val="21"/>
          <w:szCs w:val="21"/>
          <w:shd w:val="clear" w:color="auto" w:fill="FFFFFF"/>
          <w:lang w:val="en-AU"/>
        </w:rPr>
        <w:t xml:space="preserve"> </w:t>
      </w:r>
      <w:r w:rsidR="00102E35">
        <w:rPr>
          <w:rFonts w:eastAsia="Times New Roman" w:cs="Times New Roman"/>
          <w:bCs/>
          <w:iCs/>
          <w:color w:val="333333"/>
          <w:sz w:val="21"/>
          <w:szCs w:val="21"/>
          <w:shd w:val="clear" w:color="auto" w:fill="FFFFFF"/>
          <w:lang w:val="en-AU"/>
        </w:rPr>
        <w:t xml:space="preserve">The figure below illustrates the proportion of this </w:t>
      </w:r>
      <w:r w:rsidR="00C12B56">
        <w:rPr>
          <w:rFonts w:eastAsia="Times New Roman" w:cs="Times New Roman"/>
          <w:bCs/>
          <w:iCs/>
          <w:color w:val="333333"/>
          <w:sz w:val="21"/>
          <w:szCs w:val="21"/>
          <w:shd w:val="clear" w:color="auto" w:fill="FFFFFF"/>
          <w:lang w:val="en-AU"/>
        </w:rPr>
        <w:t>“</w:t>
      </w:r>
      <w:r w:rsidR="00102E35">
        <w:rPr>
          <w:rFonts w:eastAsia="Times New Roman" w:cs="Times New Roman"/>
          <w:bCs/>
          <w:iCs/>
          <w:color w:val="333333"/>
          <w:sz w:val="21"/>
          <w:szCs w:val="21"/>
          <w:shd w:val="clear" w:color="auto" w:fill="FFFFFF"/>
          <w:lang w:val="en-AU"/>
        </w:rPr>
        <w:t xml:space="preserve">maximum </w:t>
      </w:r>
      <w:r w:rsidR="00C12B56">
        <w:rPr>
          <w:rFonts w:eastAsia="Times New Roman" w:cs="Times New Roman"/>
          <w:bCs/>
          <w:iCs/>
          <w:color w:val="333333"/>
          <w:sz w:val="21"/>
          <w:szCs w:val="21"/>
          <w:shd w:val="clear" w:color="auto" w:fill="FFFFFF"/>
          <w:lang w:val="en-AU"/>
        </w:rPr>
        <w:t xml:space="preserve">possible” </w:t>
      </w:r>
      <w:r w:rsidR="00102E35">
        <w:rPr>
          <w:rFonts w:eastAsia="Times New Roman" w:cs="Times New Roman"/>
          <w:bCs/>
          <w:iCs/>
          <w:color w:val="333333"/>
          <w:sz w:val="21"/>
          <w:szCs w:val="21"/>
          <w:shd w:val="clear" w:color="auto" w:fill="FFFFFF"/>
          <w:lang w:val="en-AU"/>
        </w:rPr>
        <w:t>value that each intervention averts.</w:t>
      </w:r>
      <w:r w:rsidRPr="00190823">
        <w:rPr>
          <w:b/>
          <w:i/>
          <w:noProof/>
          <w:lang w:val="en-US"/>
        </w:rPr>
        <w:t xml:space="preserve"> </w:t>
      </w:r>
    </w:p>
    <w:sectPr w:rsidR="003070A9" w:rsidRPr="00190823">
      <w:pgSz w:w="11906" w:h="16838"/>
      <w:pgMar w:top="1440" w:right="1440" w:bottom="1440" w:left="1440" w:header="720" w:footer="720"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Ellen McRobie" w:date="2015-01-06T10:09:00Z" w:initials="EM">
    <w:p w14:paraId="7AFF9ABC" w14:textId="77777777" w:rsidR="00903165" w:rsidRDefault="00903165">
      <w:pPr>
        <w:pStyle w:val="CommentText"/>
      </w:pPr>
      <w:r>
        <w:rPr>
          <w:rStyle w:val="CommentReference"/>
        </w:rPr>
        <w:annotationRef/>
      </w:r>
      <w:r>
        <w:t>I’m going to leave making comments on the abstract as I think it may change based on later revisions in the text.</w:t>
      </w:r>
    </w:p>
  </w:comment>
  <w:comment w:id="8" w:author="Ellen McRobie" w:date="2015-01-06T10:11:00Z" w:initials="EM">
    <w:p w14:paraId="43AE3E48" w14:textId="77777777" w:rsidR="00903165" w:rsidRDefault="00903165">
      <w:pPr>
        <w:pStyle w:val="CommentText"/>
      </w:pPr>
      <w:r>
        <w:rPr>
          <w:rStyle w:val="CommentReference"/>
        </w:rPr>
        <w:annotationRef/>
      </w:r>
      <w:r>
        <w:t>Rather than indicating all programmes are performing badly (which might get ppl a bit upset) I would phrase more along the lines of “the persistently high mortality rates despite large efforts to scale up treatment has caught the attention of donors”</w:t>
      </w:r>
    </w:p>
  </w:comment>
  <w:comment w:id="18" w:author="Ellen McRobie" w:date="2015-01-06T10:25:00Z" w:initials="EM">
    <w:p w14:paraId="7C318778" w14:textId="77777777" w:rsidR="00903165" w:rsidRDefault="00903165">
      <w:pPr>
        <w:pStyle w:val="CommentText"/>
      </w:pPr>
      <w:r>
        <w:rPr>
          <w:rStyle w:val="CommentReference"/>
        </w:rPr>
        <w:annotationRef/>
      </w:r>
      <w:r>
        <w:t>Not sure the model parts need to have caps, but also don’t think it matters if they do</w:t>
      </w:r>
    </w:p>
  </w:comment>
  <w:comment w:id="61" w:author="Tim Hallett" w:date="2015-01-07T12:26:00Z" w:initials="TH">
    <w:p w14:paraId="148D1A12" w14:textId="77777777" w:rsidR="00903165" w:rsidRDefault="00903165">
      <w:pPr>
        <w:pStyle w:val="CommentText"/>
      </w:pPr>
      <w:r>
        <w:rPr>
          <w:rStyle w:val="CommentReference"/>
        </w:rPr>
        <w:annotationRef/>
      </w:r>
      <w:r>
        <w:t>Is it possible to add references to the table? Or notes on the source?</w:t>
      </w:r>
    </w:p>
  </w:comment>
  <w:comment w:id="62" w:author="Jack Olney" w:date="2015-01-08T12:19:00Z" w:initials="JO">
    <w:p w14:paraId="1FCD600D" w14:textId="3E2B4651" w:rsidR="00903165" w:rsidRDefault="00903165">
      <w:pPr>
        <w:pStyle w:val="CommentText"/>
      </w:pPr>
      <w:r>
        <w:rPr>
          <w:rStyle w:val="CommentReference"/>
        </w:rPr>
        <w:annotationRef/>
      </w:r>
      <w:r>
        <w:t>I’ve added references for the costs and their breakdown. I haven’t included references for each intervention as we moved away from tailoring the interventions to a specific paper. I can add references giving examples of each type of intervention where possible if you would prefer?</w:t>
      </w:r>
    </w:p>
  </w:comment>
  <w:comment w:id="64" w:author="Tim Hallett" w:date="2015-01-08T11:48:00Z" w:initials="TH">
    <w:p w14:paraId="0A231B60" w14:textId="77777777" w:rsidR="00903165" w:rsidRDefault="00903165" w:rsidP="00260E0F">
      <w:pPr>
        <w:pStyle w:val="CommentText"/>
      </w:pPr>
      <w:r>
        <w:rPr>
          <w:rStyle w:val="CommentReference"/>
        </w:rPr>
        <w:annotationRef/>
      </w:r>
      <w:r>
        <w:t>How can we justify this? The work of Jenny and Ruanne suggest some cost here, doesn’t it?</w:t>
      </w:r>
    </w:p>
  </w:comment>
  <w:comment w:id="65" w:author="Jack Olney" w:date="2015-01-08T12:33:00Z" w:initials="JO">
    <w:p w14:paraId="6F36AE39" w14:textId="52629933" w:rsidR="00903165" w:rsidRDefault="00903165">
      <w:pPr>
        <w:pStyle w:val="CommentText"/>
      </w:pPr>
      <w:r>
        <w:rPr>
          <w:rStyle w:val="CommentReference"/>
        </w:rPr>
        <w:annotationRef/>
      </w:r>
      <w:r>
        <w:t>To me, I always imagined this intervention as something like a txt message reminder to attend a clinic with minimal costs. I don’t see any costs specific to linkage in Ruanne and Jenny’s work – but linkage is taken care of by POC CD4 tests in that trial.</w:t>
      </w:r>
    </w:p>
  </w:comment>
  <w:comment w:id="66" w:author="Tim Hallett" w:date="2015-01-08T11:48:00Z" w:initials="TH">
    <w:p w14:paraId="7FDDD876" w14:textId="77777777" w:rsidR="00903165" w:rsidRDefault="00903165" w:rsidP="00260E0F">
      <w:pPr>
        <w:pStyle w:val="CommentText"/>
      </w:pPr>
      <w:r>
        <w:rPr>
          <w:rStyle w:val="CommentReference"/>
        </w:rPr>
        <w:annotationRef/>
      </w:r>
      <w:r>
        <w:t>Seem to me like we need two scenarios in this one now. 0% would be best. What can say about what is realistic?</w:t>
      </w:r>
    </w:p>
  </w:comment>
  <w:comment w:id="67" w:author="Jack Olney" w:date="2015-01-08T13:38:00Z" w:initials="JO">
    <w:p w14:paraId="2E9B4744" w14:textId="24812CCD" w:rsidR="00903165" w:rsidRDefault="00903165">
      <w:pPr>
        <w:pStyle w:val="CommentText"/>
      </w:pPr>
      <w:r>
        <w:rPr>
          <w:rStyle w:val="CommentReference"/>
        </w:rPr>
        <w:annotationRef/>
      </w:r>
      <w:r>
        <w:t>As we are assuming that at a VCT appointment, HIV-testing is immediately followed by being bled for a CD4 test then I’m not sure how a POC CD4 intervention here would have a realistic scenario? I would think that patients would either link immediately through POC CD4 or if they didn't get a POC CD4 test at VCT they would link at their baseline rate of 60%. However, if there was some sort of resource constraint we could limit the number of people who get a POC CD4 test at entry through VCT or expanding this into some sort of tiering intervention whereby we give the POC CD4 test to people who are symptomatic at VCT? (</w:t>
      </w:r>
      <w:proofErr w:type="gramStart"/>
      <w:r>
        <w:t>perhaps</w:t>
      </w:r>
      <w:proofErr w:type="gramEnd"/>
      <w:r>
        <w:t xml:space="preserve"> getting ahead of myself here).</w:t>
      </w:r>
    </w:p>
  </w:comment>
  <w:comment w:id="68" w:author="Tim Hallett" w:date="2015-01-08T11:48:00Z" w:initials="TH">
    <w:p w14:paraId="7CC6159C" w14:textId="77777777" w:rsidR="00903165" w:rsidRDefault="00903165" w:rsidP="00260E0F">
      <w:pPr>
        <w:pStyle w:val="CommentText"/>
      </w:pPr>
      <w:r>
        <w:rPr>
          <w:rStyle w:val="CommentReference"/>
        </w:rPr>
        <w:annotationRef/>
      </w:r>
      <w:r>
        <w:t>Shouldn’t this have the same assumption as “maximum HBCT” for comparison.</w:t>
      </w:r>
    </w:p>
  </w:comment>
  <w:comment w:id="69" w:author="Jack Olney" w:date="2015-01-08T13:43:00Z" w:initials="JO">
    <w:p w14:paraId="6C22FC93" w14:textId="00AD64A5" w:rsidR="00903165" w:rsidRDefault="00903165">
      <w:pPr>
        <w:pStyle w:val="CommentText"/>
      </w:pPr>
      <w:r>
        <w:rPr>
          <w:rStyle w:val="CommentReference"/>
        </w:rPr>
        <w:annotationRef/>
      </w:r>
      <w:r>
        <w:t>Currently uses the realistic HBCT intervention here.</w:t>
      </w:r>
    </w:p>
  </w:comment>
  <w:comment w:id="71" w:author="Tim Hallett" w:date="2015-01-08T11:48:00Z" w:initials="TH">
    <w:p w14:paraId="5637ED7E" w14:textId="77777777" w:rsidR="00903165" w:rsidRDefault="00903165" w:rsidP="00260E0F">
      <w:pPr>
        <w:pStyle w:val="CommentText"/>
      </w:pPr>
      <w:r>
        <w:rPr>
          <w:rStyle w:val="CommentReference"/>
        </w:rPr>
        <w:annotationRef/>
      </w:r>
      <w:r>
        <w:t>Don’t understand these two separate processes. Is the 20% failure to start Art that they decline to start ART.</w:t>
      </w:r>
    </w:p>
    <w:p w14:paraId="3A9EE34D" w14:textId="77777777" w:rsidR="00903165" w:rsidRDefault="00903165" w:rsidP="00260E0F">
      <w:pPr>
        <w:pStyle w:val="CommentText"/>
      </w:pPr>
      <w:r>
        <w:t>Shouldn’t the ‘realistic impact’ here have the same assumptions as the “realistic impact” HBCT about those components?</w:t>
      </w:r>
    </w:p>
    <w:p w14:paraId="7C82C35B" w14:textId="77777777" w:rsidR="00903165" w:rsidRDefault="00903165" w:rsidP="00260E0F">
      <w:pPr>
        <w:pStyle w:val="CommentText"/>
      </w:pPr>
    </w:p>
    <w:p w14:paraId="3F8D77B7" w14:textId="77777777" w:rsidR="00903165" w:rsidRDefault="00903165" w:rsidP="00260E0F">
      <w:pPr>
        <w:pStyle w:val="CommentText"/>
      </w:pPr>
      <w:r>
        <w:t xml:space="preserve"> </w:t>
      </w:r>
    </w:p>
  </w:comment>
  <w:comment w:id="70" w:author="Jack Olney" w:date="2015-01-08T14:02:00Z" w:initials="JO">
    <w:p w14:paraId="63BAE1E0" w14:textId="7860F02E" w:rsidR="00903165" w:rsidRDefault="00903165">
      <w:pPr>
        <w:pStyle w:val="CommentText"/>
      </w:pPr>
      <w:r>
        <w:rPr>
          <w:rStyle w:val="CommentReference"/>
        </w:rPr>
        <w:annotationRef/>
      </w:r>
      <w:r>
        <w:t>This was a ‘pre-paris’ decision to describe people who refuse treatment or fail to link to a clinic. As UTT does away with pre-ART care, we thought that some patients being offered ART at diagnosis would refuse. So we decided on 20% of people would be diagnosed but fail to 'link' to ART so are lost from care and additionally 20% of people are diagnosed but refuse to initiate ART at that time so are retained in pre-ART care until they become eligible for treatment at which point they initiate. I see your point about comparing UTT to HBCT (max vs realistic) though so can alter this intervention?</w:t>
      </w:r>
    </w:p>
  </w:comment>
  <w:comment w:id="83" w:author="Tim Hallett" w:date="2015-01-07T12:38:00Z" w:initials="TH">
    <w:p w14:paraId="1352AC4D" w14:textId="77777777" w:rsidR="00903165" w:rsidRDefault="00903165">
      <w:pPr>
        <w:pStyle w:val="CommentText"/>
      </w:pPr>
      <w:r>
        <w:rPr>
          <w:rStyle w:val="CommentReference"/>
        </w:rPr>
        <w:annotationRef/>
      </w:r>
      <w:r>
        <w:t>They are NOT patients in this analysis, they are deceased persons. Keep the language very clear.</w:t>
      </w:r>
    </w:p>
  </w:comment>
  <w:comment w:id="82" w:author="Jack Olney" w:date="2015-01-08T14:33:00Z" w:initials="JO">
    <w:p w14:paraId="11034CDA" w14:textId="3399411F" w:rsidR="00903165" w:rsidRDefault="00903165">
      <w:pPr>
        <w:pStyle w:val="CommentText"/>
      </w:pPr>
      <w:r>
        <w:rPr>
          <w:rStyle w:val="CommentReference"/>
        </w:rPr>
        <w:annotationRef/>
      </w:r>
      <w:r>
        <w:t>Ah, we’ve crossed wires here. The figure on the left is among patients, it is generated by asking everyone who initiates ART (between 2010 and 2030) what their pre-ART care experience is.</w:t>
      </w:r>
    </w:p>
    <w:p w14:paraId="4F1A00B0" w14:textId="77777777" w:rsidR="00903165" w:rsidRDefault="00903165">
      <w:pPr>
        <w:pStyle w:val="CommentText"/>
      </w:pPr>
    </w:p>
    <w:p w14:paraId="2C0C3311" w14:textId="726B3F22" w:rsidR="00903165" w:rsidRDefault="00903165">
      <w:pPr>
        <w:pStyle w:val="CommentText"/>
      </w:pPr>
      <w:r>
        <w:t>The figure on the right is among deceased persons as advertised.</w:t>
      </w:r>
    </w:p>
    <w:p w14:paraId="3D01356C" w14:textId="77777777" w:rsidR="00903165" w:rsidRDefault="00903165">
      <w:pPr>
        <w:pStyle w:val="CommentText"/>
      </w:pPr>
    </w:p>
    <w:p w14:paraId="12FDCFF7" w14:textId="77777777" w:rsidR="00903165" w:rsidRDefault="00903165">
      <w:pPr>
        <w:pStyle w:val="CommentText"/>
      </w:pPr>
      <w:r>
        <w:t>I always thought this was the plan, as the clinic view assesses the state of people at ART initiation (which can be done on the ground), but fails to show the full story which we tell by visualising the care experience of all people dying from HIV in the community pie chart.</w:t>
      </w:r>
    </w:p>
    <w:p w14:paraId="194C0639" w14:textId="77777777" w:rsidR="00903165" w:rsidRDefault="00903165">
      <w:pPr>
        <w:pStyle w:val="CommentText"/>
      </w:pPr>
    </w:p>
    <w:p w14:paraId="1761DF75" w14:textId="085B75DE" w:rsidR="00903165" w:rsidRDefault="00903165">
      <w:pPr>
        <w:pStyle w:val="CommentText"/>
      </w:pPr>
      <w:r>
        <w:t xml:space="preserve">I can change the figure on the left to look at the care experience of people who have had contact with the clinic and suffered an HIV-related death? (I’ll test it anyway and see how things look). </w:t>
      </w:r>
    </w:p>
  </w:comment>
  <w:comment w:id="87" w:author="Tim Hallett" w:date="2015-01-07T12:41:00Z" w:initials="TH">
    <w:p w14:paraId="65A8D013" w14:textId="77777777" w:rsidR="00903165" w:rsidRDefault="00903165">
      <w:pPr>
        <w:pStyle w:val="CommentText"/>
      </w:pPr>
      <w:r>
        <w:rPr>
          <w:rStyle w:val="CommentReference"/>
        </w:rPr>
        <w:annotationRef/>
      </w:r>
      <w:r>
        <w:t>Why is there no green section in the figure on the right-hand side?</w:t>
      </w:r>
    </w:p>
    <w:p w14:paraId="18435B65" w14:textId="77777777" w:rsidR="00903165" w:rsidRDefault="00903165">
      <w:pPr>
        <w:pStyle w:val="CommentText"/>
      </w:pPr>
    </w:p>
    <w:p w14:paraId="6B15FA25" w14:textId="77777777" w:rsidR="00903165" w:rsidRDefault="00903165">
      <w:pPr>
        <w:pStyle w:val="CommentText"/>
      </w:pPr>
      <w:r>
        <w:t>Can we have the same categories in each of the two figures, so that we compare. It’s a bit confusing as is.</w:t>
      </w:r>
    </w:p>
  </w:comment>
  <w:comment w:id="105" w:author="Tim Hallett" w:date="2015-01-07T13:03:00Z" w:initials="TH">
    <w:p w14:paraId="79989703" w14:textId="77777777" w:rsidR="00903165" w:rsidRDefault="00903165">
      <w:pPr>
        <w:pStyle w:val="CommentText"/>
      </w:pPr>
      <w:ins w:id="108" w:author="Tim Hallett" w:date="2015-01-07T13:03:00Z">
        <w:r>
          <w:rPr>
            <w:rStyle w:val="CommentReference"/>
          </w:rPr>
          <w:annotationRef/>
        </w:r>
      </w:ins>
      <w:r>
        <w:t>I wonder what would happen if we relaxed this</w:t>
      </w:r>
      <w:proofErr w:type="gramStart"/>
      <w:r>
        <w:t>???!</w:t>
      </w:r>
      <w:proofErr w:type="gramEnd"/>
      <w:r>
        <w:t xml:space="preserve"> Probably not feasible to do though due to computational complexity.</w:t>
      </w:r>
    </w:p>
  </w:comment>
  <w:comment w:id="106" w:author="Jack Olney" w:date="2015-01-08T15:07:00Z" w:initials="JO">
    <w:p w14:paraId="008256F6" w14:textId="317F6776" w:rsidR="00903165" w:rsidRDefault="00903165">
      <w:pPr>
        <w:pStyle w:val="CommentText"/>
      </w:pPr>
      <w:r>
        <w:rPr>
          <w:rStyle w:val="CommentReference"/>
        </w:rPr>
        <w:annotationRef/>
      </w:r>
      <w:r>
        <w:t xml:space="preserve">If I understand this correctly, this would involve </w:t>
      </w:r>
      <w:r w:rsidR="009E1FCE">
        <w:t xml:space="preserve">working through all permutations of </w:t>
      </w:r>
      <w:r>
        <w:t>interventions in a bundle of x interventions before moving to a bundle of x+1 interventions?</w:t>
      </w:r>
    </w:p>
  </w:comment>
  <w:comment w:id="117" w:author="Tim Hallett" w:date="2015-01-07T12:50:00Z" w:initials="TH">
    <w:p w14:paraId="6DE64FB7" w14:textId="77777777" w:rsidR="00903165" w:rsidRDefault="00903165">
      <w:pPr>
        <w:pStyle w:val="CommentText"/>
      </w:pPr>
      <w:r>
        <w:rPr>
          <w:rStyle w:val="CommentReference"/>
        </w:rPr>
        <w:annotationRef/>
      </w:r>
      <w:r>
        <w:t xml:space="preserve">Nice. </w:t>
      </w:r>
    </w:p>
    <w:p w14:paraId="378D029D" w14:textId="77777777" w:rsidR="00903165" w:rsidRDefault="00903165" w:rsidP="000975E0">
      <w:pPr>
        <w:pStyle w:val="CommentText"/>
      </w:pPr>
      <w:r>
        <w:t>Figure 5 is the ‘punch line’ but we need the detail from figure 4. Perhaps the information in figure 4 might work well in a table. In which you can give the ICERS (the incremental between each step) and the ACERS (total cost and impact for the scenario compared to do nothing). That would leave space for you to say what each intervention.</w:t>
      </w:r>
    </w:p>
    <w:p w14:paraId="37AA0080" w14:textId="77777777" w:rsidR="00903165" w:rsidRDefault="00903165">
      <w:pPr>
        <w:pStyle w:val="CommentText"/>
      </w:pPr>
    </w:p>
    <w:p w14:paraId="0FE20293" w14:textId="77777777" w:rsidR="00903165" w:rsidRDefault="00903165">
      <w:pPr>
        <w:pStyle w:val="CommentText"/>
      </w:pPr>
    </w:p>
  </w:comment>
  <w:comment w:id="201" w:author="Ellen McRobie" w:date="2015-01-06T10:06:00Z" w:initials="EM">
    <w:p w14:paraId="6C896D3C" w14:textId="77777777" w:rsidR="00903165" w:rsidRDefault="00903165">
      <w:pPr>
        <w:pStyle w:val="CommentText"/>
      </w:pPr>
      <w:r>
        <w:rPr>
          <w:rStyle w:val="CommentReference"/>
        </w:rPr>
        <w:annotationRef/>
      </w:r>
      <w:r>
        <w:t>(I’m just being daft, but I am not sure what this means or how this implies it differs from before)</w:t>
      </w:r>
    </w:p>
  </w:comment>
  <w:comment w:id="202" w:author="Ellen McRobie" w:date="2015-01-06T10:07:00Z" w:initials="EM">
    <w:p w14:paraId="6F307A99" w14:textId="77777777" w:rsidR="00903165" w:rsidRDefault="00903165">
      <w:pPr>
        <w:pStyle w:val="CommentText"/>
      </w:pPr>
      <w:r>
        <w:rPr>
          <w:rStyle w:val="CommentReference"/>
        </w:rPr>
        <w:annotationRef/>
      </w:r>
      <w:r>
        <w:t>I would maybe want to caveat this or contextualise it somehow as we may not be able to speak for everywhere and as you say lower down there are still a large number of individuals dying prior to being diagnosed.</w:t>
      </w:r>
    </w:p>
  </w:comment>
  <w:comment w:id="203" w:author="Ellen McRobie" w:date="2015-01-06T10:05:00Z" w:initials="EM">
    <w:p w14:paraId="31DC3DB0" w14:textId="77777777" w:rsidR="00903165" w:rsidRDefault="00903165" w:rsidP="003B057D">
      <w:r>
        <w:rPr>
          <w:rStyle w:val="CommentReference"/>
        </w:rPr>
        <w:annotationRef/>
      </w:r>
      <w:r>
        <w:t>I tried to re-write this, but haven’t added it here as Jeff and Tim are likely better placed to do this. I think that the differences are well documented and characterized with regard to how programmes will be biased to show the healthier individuals who are care seeking while the self selected group of non-attenders will have poorer outcomes so I think we do not need to labor the point, but perhaps rephrase to emphasise the importance of remembering this when reviewing programmes and perhaps also add that AMPATH here with their extensive community HBCT are able to more accurately draw attention to the unmet need in the community, which other programmes may only be able to estimate. Something like that</w:t>
      </w:r>
      <w:proofErr w:type="gramStart"/>
      <w:r>
        <w:t>..</w:t>
      </w:r>
      <w:proofErr w:type="gramEnd"/>
      <w:r>
        <w:t xml:space="preserve"> Not sure</w:t>
      </w:r>
      <w:proofErr w:type="gramStart"/>
      <w:r>
        <w:t>..</w:t>
      </w:r>
      <w:proofErr w:type="gramEnd"/>
      <w:r>
        <w:t xml:space="preserve"> I may also be totally wrong.</w:t>
      </w:r>
    </w:p>
    <w:p w14:paraId="69375763" w14:textId="77777777" w:rsidR="00903165" w:rsidRDefault="00903165">
      <w:pPr>
        <w:pStyle w:val="CommentText"/>
      </w:pPr>
    </w:p>
  </w:comment>
  <w:comment w:id="204" w:author="Ellen McRobie" w:date="2015-01-06T10:08:00Z" w:initials="EM">
    <w:p w14:paraId="0B2051A0" w14:textId="77777777" w:rsidR="00903165" w:rsidRDefault="00903165">
      <w:pPr>
        <w:pStyle w:val="CommentText"/>
      </w:pPr>
      <w:r>
        <w:rPr>
          <w:rStyle w:val="CommentReference"/>
        </w:rPr>
        <w:annotationRef/>
      </w:r>
      <w:r>
        <w:t>Remove emotive phrasing</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26E6E4F" w14:textId="77777777" w:rsidR="00903165" w:rsidRDefault="00903165">
      <w:pPr>
        <w:spacing w:line="240" w:lineRule="auto"/>
      </w:pPr>
      <w:r>
        <w:separator/>
      </w:r>
    </w:p>
  </w:endnote>
  <w:endnote w:type="continuationSeparator" w:id="0">
    <w:p w14:paraId="4FBC26F3" w14:textId="77777777" w:rsidR="00903165" w:rsidRDefault="0090316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Trebuchet MS">
    <w:panose1 w:val="020B0603020202020204"/>
    <w:charset w:val="00"/>
    <w:family w:val="auto"/>
    <w:pitch w:val="variable"/>
    <w:sig w:usb0="00000287" w:usb1="00000000" w:usb2="00000000" w:usb3="00000000" w:csb0="0000009F" w:csb1="00000000"/>
  </w:font>
  <w:font w:name="Lucida Grande">
    <w:panose1 w:val="020B0600040502020204"/>
    <w:charset w:val="00"/>
    <w:family w:val="auto"/>
    <w:pitch w:val="variable"/>
    <w:sig w:usb0="E1000AEF" w:usb1="5000A1FF" w:usb2="00000000" w:usb3="00000000" w:csb0="000001BF" w:csb1="00000000"/>
  </w:font>
  <w:font w:name="Helvetica Neue Medium">
    <w:panose1 w:val="020B0604020202020204"/>
    <w:charset w:val="00"/>
    <w:family w:val="auto"/>
    <w:pitch w:val="variable"/>
    <w:sig w:usb0="A00002FF" w:usb1="5000205B" w:usb2="00000002" w:usb3="00000000" w:csb0="0000009B"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88E70B" w14:textId="77777777" w:rsidR="00903165" w:rsidRDefault="00903165">
    <w:pPr>
      <w:pStyle w:val="normal0"/>
      <w:contextualSpacing w:val="0"/>
      <w:jc w:val="right"/>
    </w:pPr>
    <w:r>
      <w:fldChar w:fldCharType="begin"/>
    </w:r>
    <w:r>
      <w:instrText>PAGE</w:instrText>
    </w:r>
    <w:r>
      <w:fldChar w:fldCharType="separate"/>
    </w:r>
    <w:r w:rsidR="00EE515B">
      <w:rPr>
        <w:noProof/>
      </w:rPr>
      <w:t>10</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22302AA" w14:textId="77777777" w:rsidR="00903165" w:rsidRDefault="00903165">
      <w:pPr>
        <w:spacing w:line="240" w:lineRule="auto"/>
      </w:pPr>
      <w:r>
        <w:separator/>
      </w:r>
    </w:p>
  </w:footnote>
  <w:footnote w:type="continuationSeparator" w:id="0">
    <w:p w14:paraId="1FB6D189" w14:textId="77777777" w:rsidR="00903165" w:rsidRDefault="00903165">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E6270"/>
    <w:multiLevelType w:val="multilevel"/>
    <w:tmpl w:val="408E171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58D0FED"/>
    <w:multiLevelType w:val="hybridMultilevel"/>
    <w:tmpl w:val="312CDAC4"/>
    <w:lvl w:ilvl="0" w:tplc="8CF897EE">
      <w:numFmt w:val="bullet"/>
      <w:lvlText w:val="-"/>
      <w:lvlJc w:val="left"/>
      <w:pPr>
        <w:ind w:left="1080" w:hanging="360"/>
      </w:pPr>
      <w:rPr>
        <w:rFonts w:ascii="Helvetica Neue" w:eastAsia="Helvetica Neue" w:hAnsi="Helvetica Neue" w:cs="Helvetica Neue"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174903E2"/>
    <w:multiLevelType w:val="multilevel"/>
    <w:tmpl w:val="22DEF9D0"/>
    <w:lvl w:ilvl="0">
      <w:start w:val="1"/>
      <w:numFmt w:val="bullet"/>
      <w:lvlText w:val="●"/>
      <w:lvlJc w:val="left"/>
      <w:pPr>
        <w:ind w:left="359" w:firstLine="360"/>
      </w:pPr>
      <w:rPr>
        <w:u w:val="none"/>
      </w:rPr>
    </w:lvl>
    <w:lvl w:ilvl="1">
      <w:start w:val="1"/>
      <w:numFmt w:val="bullet"/>
      <w:lvlText w:val="○"/>
      <w:lvlJc w:val="left"/>
      <w:pPr>
        <w:ind w:left="1079" w:firstLine="1080"/>
      </w:pPr>
      <w:rPr>
        <w:u w:val="none"/>
      </w:rPr>
    </w:lvl>
    <w:lvl w:ilvl="2">
      <w:start w:val="1"/>
      <w:numFmt w:val="bullet"/>
      <w:lvlText w:val="■"/>
      <w:lvlJc w:val="left"/>
      <w:pPr>
        <w:ind w:left="1799" w:firstLine="1800"/>
      </w:pPr>
      <w:rPr>
        <w:u w:val="none"/>
      </w:rPr>
    </w:lvl>
    <w:lvl w:ilvl="3">
      <w:start w:val="1"/>
      <w:numFmt w:val="bullet"/>
      <w:lvlText w:val="●"/>
      <w:lvlJc w:val="left"/>
      <w:pPr>
        <w:ind w:left="2519" w:firstLine="2520"/>
      </w:pPr>
      <w:rPr>
        <w:u w:val="none"/>
      </w:rPr>
    </w:lvl>
    <w:lvl w:ilvl="4">
      <w:start w:val="1"/>
      <w:numFmt w:val="bullet"/>
      <w:lvlText w:val="○"/>
      <w:lvlJc w:val="left"/>
      <w:pPr>
        <w:ind w:left="3239" w:firstLine="3240"/>
      </w:pPr>
      <w:rPr>
        <w:u w:val="none"/>
      </w:rPr>
    </w:lvl>
    <w:lvl w:ilvl="5">
      <w:start w:val="1"/>
      <w:numFmt w:val="bullet"/>
      <w:lvlText w:val="■"/>
      <w:lvlJc w:val="left"/>
      <w:pPr>
        <w:ind w:left="3959" w:firstLine="3960"/>
      </w:pPr>
      <w:rPr>
        <w:u w:val="none"/>
      </w:rPr>
    </w:lvl>
    <w:lvl w:ilvl="6">
      <w:start w:val="1"/>
      <w:numFmt w:val="bullet"/>
      <w:lvlText w:val="●"/>
      <w:lvlJc w:val="left"/>
      <w:pPr>
        <w:ind w:left="4679" w:firstLine="4680"/>
      </w:pPr>
      <w:rPr>
        <w:u w:val="none"/>
      </w:rPr>
    </w:lvl>
    <w:lvl w:ilvl="7">
      <w:start w:val="1"/>
      <w:numFmt w:val="bullet"/>
      <w:lvlText w:val="○"/>
      <w:lvlJc w:val="left"/>
      <w:pPr>
        <w:ind w:left="5399" w:firstLine="5400"/>
      </w:pPr>
      <w:rPr>
        <w:u w:val="none"/>
      </w:rPr>
    </w:lvl>
    <w:lvl w:ilvl="8">
      <w:start w:val="1"/>
      <w:numFmt w:val="bullet"/>
      <w:lvlText w:val="■"/>
      <w:lvlJc w:val="left"/>
      <w:pPr>
        <w:ind w:left="6119" w:firstLine="6120"/>
      </w:pPr>
      <w:rPr>
        <w:u w:val="none"/>
      </w:rPr>
    </w:lvl>
  </w:abstractNum>
  <w:abstractNum w:abstractNumId="3">
    <w:nsid w:val="18E41638"/>
    <w:multiLevelType w:val="multilevel"/>
    <w:tmpl w:val="094AC0C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1BB6397A"/>
    <w:multiLevelType w:val="multilevel"/>
    <w:tmpl w:val="67B626DA"/>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E8913D6"/>
    <w:multiLevelType w:val="hybridMultilevel"/>
    <w:tmpl w:val="63D8C5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8D7F20"/>
    <w:multiLevelType w:val="multilevel"/>
    <w:tmpl w:val="6F72E15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47B4A2F"/>
    <w:multiLevelType w:val="hybridMultilevel"/>
    <w:tmpl w:val="A7E8E0B8"/>
    <w:lvl w:ilvl="0" w:tplc="88FA65E6">
      <w:numFmt w:val="bullet"/>
      <w:lvlText w:val="-"/>
      <w:lvlJc w:val="left"/>
      <w:pPr>
        <w:ind w:left="1080" w:hanging="360"/>
      </w:pPr>
      <w:rPr>
        <w:rFonts w:ascii="Helvetica Neue" w:eastAsia="Helvetica Neue" w:hAnsi="Helvetica Neue" w:cs="Helvetica Neue"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24CE2F8E"/>
    <w:multiLevelType w:val="hybridMultilevel"/>
    <w:tmpl w:val="A288C1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CD17C3D"/>
    <w:multiLevelType w:val="multilevel"/>
    <w:tmpl w:val="1A963F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F0C28B3"/>
    <w:multiLevelType w:val="multilevel"/>
    <w:tmpl w:val="0E182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6F72C95"/>
    <w:multiLevelType w:val="multilevel"/>
    <w:tmpl w:val="0004109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nsid w:val="73C401C1"/>
    <w:multiLevelType w:val="multilevel"/>
    <w:tmpl w:val="CDF2777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792F4C70"/>
    <w:multiLevelType w:val="multilevel"/>
    <w:tmpl w:val="4920D2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3"/>
  </w:num>
  <w:num w:numId="3">
    <w:abstractNumId w:val="11"/>
  </w:num>
  <w:num w:numId="4">
    <w:abstractNumId w:val="2"/>
  </w:num>
  <w:num w:numId="5">
    <w:abstractNumId w:val="1"/>
  </w:num>
  <w:num w:numId="6">
    <w:abstractNumId w:val="7"/>
  </w:num>
  <w:num w:numId="7">
    <w:abstractNumId w:val="10"/>
  </w:num>
  <w:num w:numId="8">
    <w:abstractNumId w:val="9"/>
    <w:lvlOverride w:ilvl="0">
      <w:lvl w:ilvl="0">
        <w:numFmt w:val="decimal"/>
        <w:lvlText w:val="%1."/>
        <w:lvlJc w:val="left"/>
      </w:lvl>
    </w:lvlOverride>
  </w:num>
  <w:num w:numId="9">
    <w:abstractNumId w:val="6"/>
    <w:lvlOverride w:ilvl="0">
      <w:lvl w:ilvl="0">
        <w:numFmt w:val="decimal"/>
        <w:lvlText w:val="%1."/>
        <w:lvlJc w:val="left"/>
      </w:lvl>
    </w:lvlOverride>
  </w:num>
  <w:num w:numId="10">
    <w:abstractNumId w:val="13"/>
    <w:lvlOverride w:ilvl="0">
      <w:lvl w:ilvl="0">
        <w:numFmt w:val="decimal"/>
        <w:lvlText w:val="%1."/>
        <w:lvlJc w:val="left"/>
      </w:lvl>
    </w:lvlOverride>
  </w:num>
  <w:num w:numId="11">
    <w:abstractNumId w:val="12"/>
    <w:lvlOverride w:ilvl="0">
      <w:lvl w:ilvl="0">
        <w:numFmt w:val="decimal"/>
        <w:lvlText w:val="%1."/>
        <w:lvlJc w:val="left"/>
      </w:lvl>
    </w:lvlOverride>
  </w:num>
  <w:num w:numId="12">
    <w:abstractNumId w:val="4"/>
    <w:lvlOverride w:ilvl="0">
      <w:lvl w:ilvl="0">
        <w:numFmt w:val="decimal"/>
        <w:lvlText w:val="%1."/>
        <w:lvlJc w:val="left"/>
      </w:lvl>
    </w:lvlOverride>
  </w:num>
  <w:num w:numId="13">
    <w:abstractNumId w:val="4"/>
    <w:lvlOverride w:ilvl="0">
      <w:lvl w:ilvl="0">
        <w:numFmt w:val="decimal"/>
        <w:lvlText w:val="%1."/>
        <w:lvlJc w:val="left"/>
      </w:lvl>
    </w:lvlOverride>
    <w:lvlOverride w:ilvl="1">
      <w:lvl w:ilvl="1">
        <w:numFmt w:val="lowerLetter"/>
        <w:lvlText w:val="%2."/>
        <w:lvlJc w:val="left"/>
      </w:lvl>
    </w:lvlOverride>
  </w:num>
  <w:num w:numId="14">
    <w:abstractNumId w:val="8"/>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
  <w:rsids>
    <w:rsidRoot w:val="00C07325"/>
    <w:rsid w:val="00007CE2"/>
    <w:rsid w:val="00007F1E"/>
    <w:rsid w:val="000163BB"/>
    <w:rsid w:val="00020169"/>
    <w:rsid w:val="00021165"/>
    <w:rsid w:val="00025076"/>
    <w:rsid w:val="000272A0"/>
    <w:rsid w:val="0004446E"/>
    <w:rsid w:val="00050EEC"/>
    <w:rsid w:val="00056AEA"/>
    <w:rsid w:val="00064033"/>
    <w:rsid w:val="0006463D"/>
    <w:rsid w:val="00066725"/>
    <w:rsid w:val="000719B2"/>
    <w:rsid w:val="000743C3"/>
    <w:rsid w:val="0007490C"/>
    <w:rsid w:val="00077847"/>
    <w:rsid w:val="00077FCA"/>
    <w:rsid w:val="000836CC"/>
    <w:rsid w:val="000849D0"/>
    <w:rsid w:val="00084F40"/>
    <w:rsid w:val="00092AF9"/>
    <w:rsid w:val="00096253"/>
    <w:rsid w:val="000975E0"/>
    <w:rsid w:val="000A5E0A"/>
    <w:rsid w:val="000C780B"/>
    <w:rsid w:val="000D3766"/>
    <w:rsid w:val="000D68A1"/>
    <w:rsid w:val="000E0AFF"/>
    <w:rsid w:val="000E482F"/>
    <w:rsid w:val="000E7F28"/>
    <w:rsid w:val="000F627B"/>
    <w:rsid w:val="000F780B"/>
    <w:rsid w:val="00102E35"/>
    <w:rsid w:val="00104405"/>
    <w:rsid w:val="00106475"/>
    <w:rsid w:val="001121E5"/>
    <w:rsid w:val="00114499"/>
    <w:rsid w:val="00115A1A"/>
    <w:rsid w:val="00116B57"/>
    <w:rsid w:val="00125444"/>
    <w:rsid w:val="00125F41"/>
    <w:rsid w:val="001266DD"/>
    <w:rsid w:val="001268B7"/>
    <w:rsid w:val="0013403D"/>
    <w:rsid w:val="00146EC1"/>
    <w:rsid w:val="00147C94"/>
    <w:rsid w:val="00160B94"/>
    <w:rsid w:val="00161FB4"/>
    <w:rsid w:val="00165D56"/>
    <w:rsid w:val="00167999"/>
    <w:rsid w:val="00170B8A"/>
    <w:rsid w:val="00170F02"/>
    <w:rsid w:val="00173ACA"/>
    <w:rsid w:val="00175503"/>
    <w:rsid w:val="00176F5B"/>
    <w:rsid w:val="00181EEC"/>
    <w:rsid w:val="00184608"/>
    <w:rsid w:val="00190823"/>
    <w:rsid w:val="00190CE6"/>
    <w:rsid w:val="00194932"/>
    <w:rsid w:val="00195261"/>
    <w:rsid w:val="001A03FD"/>
    <w:rsid w:val="001A13EB"/>
    <w:rsid w:val="001A5729"/>
    <w:rsid w:val="001A645D"/>
    <w:rsid w:val="001B025F"/>
    <w:rsid w:val="001C5876"/>
    <w:rsid w:val="001C5E01"/>
    <w:rsid w:val="001C6E99"/>
    <w:rsid w:val="001D1637"/>
    <w:rsid w:val="001D6C96"/>
    <w:rsid w:val="001F5128"/>
    <w:rsid w:val="001F7766"/>
    <w:rsid w:val="0020005E"/>
    <w:rsid w:val="00203796"/>
    <w:rsid w:val="002050E6"/>
    <w:rsid w:val="00213BA7"/>
    <w:rsid w:val="00213D06"/>
    <w:rsid w:val="00215C6B"/>
    <w:rsid w:val="002161BE"/>
    <w:rsid w:val="00216F7C"/>
    <w:rsid w:val="002233F5"/>
    <w:rsid w:val="0023038A"/>
    <w:rsid w:val="00230C24"/>
    <w:rsid w:val="00243366"/>
    <w:rsid w:val="00243C83"/>
    <w:rsid w:val="00250EBB"/>
    <w:rsid w:val="0025281A"/>
    <w:rsid w:val="00252ABD"/>
    <w:rsid w:val="00252F0F"/>
    <w:rsid w:val="00256872"/>
    <w:rsid w:val="00260E0F"/>
    <w:rsid w:val="00261ECA"/>
    <w:rsid w:val="00262DB4"/>
    <w:rsid w:val="00263DD3"/>
    <w:rsid w:val="002640CF"/>
    <w:rsid w:val="0026648C"/>
    <w:rsid w:val="00270291"/>
    <w:rsid w:val="0027347F"/>
    <w:rsid w:val="0027665A"/>
    <w:rsid w:val="002860EE"/>
    <w:rsid w:val="00286A2A"/>
    <w:rsid w:val="00297244"/>
    <w:rsid w:val="002A1595"/>
    <w:rsid w:val="002A4C76"/>
    <w:rsid w:val="002A577B"/>
    <w:rsid w:val="002A71C6"/>
    <w:rsid w:val="002B1D14"/>
    <w:rsid w:val="002B3234"/>
    <w:rsid w:val="002B3765"/>
    <w:rsid w:val="002B5981"/>
    <w:rsid w:val="002B5DF0"/>
    <w:rsid w:val="002C43B4"/>
    <w:rsid w:val="002D123B"/>
    <w:rsid w:val="002D3EF0"/>
    <w:rsid w:val="002D4305"/>
    <w:rsid w:val="002D5BC2"/>
    <w:rsid w:val="002E0C47"/>
    <w:rsid w:val="002E3DB5"/>
    <w:rsid w:val="002E5D8F"/>
    <w:rsid w:val="002E66D9"/>
    <w:rsid w:val="002F08AC"/>
    <w:rsid w:val="002F1D75"/>
    <w:rsid w:val="002F54A4"/>
    <w:rsid w:val="002F73E8"/>
    <w:rsid w:val="002F76C4"/>
    <w:rsid w:val="002F77C0"/>
    <w:rsid w:val="00306244"/>
    <w:rsid w:val="00306FCC"/>
    <w:rsid w:val="003070A9"/>
    <w:rsid w:val="00307B44"/>
    <w:rsid w:val="00312FF8"/>
    <w:rsid w:val="00313C77"/>
    <w:rsid w:val="003149AB"/>
    <w:rsid w:val="0032451F"/>
    <w:rsid w:val="00327F8B"/>
    <w:rsid w:val="00333989"/>
    <w:rsid w:val="00334432"/>
    <w:rsid w:val="00341091"/>
    <w:rsid w:val="00343FC7"/>
    <w:rsid w:val="00354BF3"/>
    <w:rsid w:val="00355044"/>
    <w:rsid w:val="003551C2"/>
    <w:rsid w:val="0035532A"/>
    <w:rsid w:val="003559E4"/>
    <w:rsid w:val="003562D8"/>
    <w:rsid w:val="003574C4"/>
    <w:rsid w:val="0035786F"/>
    <w:rsid w:val="003578C3"/>
    <w:rsid w:val="00361C67"/>
    <w:rsid w:val="00361DF5"/>
    <w:rsid w:val="003700D0"/>
    <w:rsid w:val="00371D8A"/>
    <w:rsid w:val="003750F6"/>
    <w:rsid w:val="003855F4"/>
    <w:rsid w:val="00393086"/>
    <w:rsid w:val="0039619B"/>
    <w:rsid w:val="003A149C"/>
    <w:rsid w:val="003A1A60"/>
    <w:rsid w:val="003A4313"/>
    <w:rsid w:val="003A6AD8"/>
    <w:rsid w:val="003A7870"/>
    <w:rsid w:val="003B057D"/>
    <w:rsid w:val="003C24B4"/>
    <w:rsid w:val="003C38BA"/>
    <w:rsid w:val="003C4147"/>
    <w:rsid w:val="003C54DF"/>
    <w:rsid w:val="003C5F5D"/>
    <w:rsid w:val="003D16E4"/>
    <w:rsid w:val="003E3225"/>
    <w:rsid w:val="003E4DF3"/>
    <w:rsid w:val="003F2142"/>
    <w:rsid w:val="003F50D4"/>
    <w:rsid w:val="003F7677"/>
    <w:rsid w:val="00404FAE"/>
    <w:rsid w:val="0040759C"/>
    <w:rsid w:val="00417A12"/>
    <w:rsid w:val="0042172B"/>
    <w:rsid w:val="00421D0D"/>
    <w:rsid w:val="0042767A"/>
    <w:rsid w:val="00433B30"/>
    <w:rsid w:val="00434293"/>
    <w:rsid w:val="00450E1D"/>
    <w:rsid w:val="004556D6"/>
    <w:rsid w:val="0045606F"/>
    <w:rsid w:val="00461FC2"/>
    <w:rsid w:val="00466802"/>
    <w:rsid w:val="004711ED"/>
    <w:rsid w:val="00475FFF"/>
    <w:rsid w:val="004A0375"/>
    <w:rsid w:val="004A07F2"/>
    <w:rsid w:val="004A75A5"/>
    <w:rsid w:val="004B0BC1"/>
    <w:rsid w:val="004B226E"/>
    <w:rsid w:val="004B54D1"/>
    <w:rsid w:val="004D0BCA"/>
    <w:rsid w:val="004D3BDD"/>
    <w:rsid w:val="004D698E"/>
    <w:rsid w:val="004D6F89"/>
    <w:rsid w:val="004E02B2"/>
    <w:rsid w:val="004E1258"/>
    <w:rsid w:val="004E6BA3"/>
    <w:rsid w:val="004F15AD"/>
    <w:rsid w:val="004F6DEA"/>
    <w:rsid w:val="004F6E4D"/>
    <w:rsid w:val="004F7A14"/>
    <w:rsid w:val="0050562A"/>
    <w:rsid w:val="00512474"/>
    <w:rsid w:val="005143BB"/>
    <w:rsid w:val="00517DDF"/>
    <w:rsid w:val="005218F7"/>
    <w:rsid w:val="00522CC2"/>
    <w:rsid w:val="0052356D"/>
    <w:rsid w:val="00530514"/>
    <w:rsid w:val="005324B1"/>
    <w:rsid w:val="00533DB5"/>
    <w:rsid w:val="00552800"/>
    <w:rsid w:val="00554D45"/>
    <w:rsid w:val="005554A3"/>
    <w:rsid w:val="00555EB7"/>
    <w:rsid w:val="005561CF"/>
    <w:rsid w:val="005601F1"/>
    <w:rsid w:val="00560F58"/>
    <w:rsid w:val="00570832"/>
    <w:rsid w:val="0058085E"/>
    <w:rsid w:val="00592529"/>
    <w:rsid w:val="00597C4F"/>
    <w:rsid w:val="005A1D2B"/>
    <w:rsid w:val="005A278E"/>
    <w:rsid w:val="005A49AF"/>
    <w:rsid w:val="005A6820"/>
    <w:rsid w:val="005B464A"/>
    <w:rsid w:val="005B609B"/>
    <w:rsid w:val="005B715B"/>
    <w:rsid w:val="005B723F"/>
    <w:rsid w:val="005C2C89"/>
    <w:rsid w:val="005C7644"/>
    <w:rsid w:val="005D0911"/>
    <w:rsid w:val="005F5B67"/>
    <w:rsid w:val="00606123"/>
    <w:rsid w:val="00617BBE"/>
    <w:rsid w:val="0062304C"/>
    <w:rsid w:val="0063026B"/>
    <w:rsid w:val="006344E7"/>
    <w:rsid w:val="00635B1B"/>
    <w:rsid w:val="00636D6B"/>
    <w:rsid w:val="006413C1"/>
    <w:rsid w:val="006424CD"/>
    <w:rsid w:val="00643039"/>
    <w:rsid w:val="006444A3"/>
    <w:rsid w:val="006461D7"/>
    <w:rsid w:val="006500B6"/>
    <w:rsid w:val="0065122A"/>
    <w:rsid w:val="00652BD5"/>
    <w:rsid w:val="00654E21"/>
    <w:rsid w:val="00662242"/>
    <w:rsid w:val="00670078"/>
    <w:rsid w:val="00674501"/>
    <w:rsid w:val="006748B9"/>
    <w:rsid w:val="00676A3D"/>
    <w:rsid w:val="00680636"/>
    <w:rsid w:val="00684ABD"/>
    <w:rsid w:val="00685240"/>
    <w:rsid w:val="006859B1"/>
    <w:rsid w:val="006878C3"/>
    <w:rsid w:val="0069196C"/>
    <w:rsid w:val="006A404E"/>
    <w:rsid w:val="006A4EB5"/>
    <w:rsid w:val="006A5D56"/>
    <w:rsid w:val="006A63B2"/>
    <w:rsid w:val="006A74F6"/>
    <w:rsid w:val="006B5C43"/>
    <w:rsid w:val="006B7962"/>
    <w:rsid w:val="006C5AAE"/>
    <w:rsid w:val="006C7349"/>
    <w:rsid w:val="006C7A41"/>
    <w:rsid w:val="006D17ED"/>
    <w:rsid w:val="006D5C1A"/>
    <w:rsid w:val="006D7990"/>
    <w:rsid w:val="006E177A"/>
    <w:rsid w:val="006E29A5"/>
    <w:rsid w:val="006E3BBA"/>
    <w:rsid w:val="006E4A55"/>
    <w:rsid w:val="006E641A"/>
    <w:rsid w:val="006E6D28"/>
    <w:rsid w:val="00700E14"/>
    <w:rsid w:val="00704298"/>
    <w:rsid w:val="00710658"/>
    <w:rsid w:val="00711586"/>
    <w:rsid w:val="007118E0"/>
    <w:rsid w:val="00712178"/>
    <w:rsid w:val="007125CC"/>
    <w:rsid w:val="00712AD7"/>
    <w:rsid w:val="00714162"/>
    <w:rsid w:val="00716EFA"/>
    <w:rsid w:val="007268DB"/>
    <w:rsid w:val="007300B5"/>
    <w:rsid w:val="007318FD"/>
    <w:rsid w:val="0073374E"/>
    <w:rsid w:val="007371ED"/>
    <w:rsid w:val="00741DE2"/>
    <w:rsid w:val="00742DEC"/>
    <w:rsid w:val="0074500F"/>
    <w:rsid w:val="0074516D"/>
    <w:rsid w:val="0075263A"/>
    <w:rsid w:val="00753813"/>
    <w:rsid w:val="00754E74"/>
    <w:rsid w:val="00757637"/>
    <w:rsid w:val="007628D2"/>
    <w:rsid w:val="0077069E"/>
    <w:rsid w:val="007734BB"/>
    <w:rsid w:val="0078049A"/>
    <w:rsid w:val="00781129"/>
    <w:rsid w:val="00784AEC"/>
    <w:rsid w:val="00786BEE"/>
    <w:rsid w:val="0079522C"/>
    <w:rsid w:val="007A0199"/>
    <w:rsid w:val="007A1174"/>
    <w:rsid w:val="007A51FF"/>
    <w:rsid w:val="007A592A"/>
    <w:rsid w:val="007A6561"/>
    <w:rsid w:val="007B0187"/>
    <w:rsid w:val="007B4ADA"/>
    <w:rsid w:val="007C1410"/>
    <w:rsid w:val="007C44B8"/>
    <w:rsid w:val="007C51E8"/>
    <w:rsid w:val="007C68EC"/>
    <w:rsid w:val="007D52B1"/>
    <w:rsid w:val="007D5486"/>
    <w:rsid w:val="007D6AFD"/>
    <w:rsid w:val="007E3CA9"/>
    <w:rsid w:val="007E648F"/>
    <w:rsid w:val="007F0D88"/>
    <w:rsid w:val="007F6458"/>
    <w:rsid w:val="00805A46"/>
    <w:rsid w:val="00806273"/>
    <w:rsid w:val="008170B2"/>
    <w:rsid w:val="008217F5"/>
    <w:rsid w:val="00822C85"/>
    <w:rsid w:val="00823F2E"/>
    <w:rsid w:val="00824C31"/>
    <w:rsid w:val="00825171"/>
    <w:rsid w:val="008265E2"/>
    <w:rsid w:val="00827D20"/>
    <w:rsid w:val="0083146C"/>
    <w:rsid w:val="00831663"/>
    <w:rsid w:val="00832B1B"/>
    <w:rsid w:val="008403D4"/>
    <w:rsid w:val="008413C4"/>
    <w:rsid w:val="00842F3E"/>
    <w:rsid w:val="0084321A"/>
    <w:rsid w:val="00843798"/>
    <w:rsid w:val="0085108C"/>
    <w:rsid w:val="008513BB"/>
    <w:rsid w:val="00855801"/>
    <w:rsid w:val="00860250"/>
    <w:rsid w:val="0086569F"/>
    <w:rsid w:val="00873E21"/>
    <w:rsid w:val="00874A1F"/>
    <w:rsid w:val="0087707C"/>
    <w:rsid w:val="00882F43"/>
    <w:rsid w:val="00883C0A"/>
    <w:rsid w:val="00886737"/>
    <w:rsid w:val="00886C5B"/>
    <w:rsid w:val="0089031F"/>
    <w:rsid w:val="00893E6A"/>
    <w:rsid w:val="008963DB"/>
    <w:rsid w:val="008A2DDA"/>
    <w:rsid w:val="008A6055"/>
    <w:rsid w:val="008A7247"/>
    <w:rsid w:val="008B4D80"/>
    <w:rsid w:val="008B5425"/>
    <w:rsid w:val="008B75EC"/>
    <w:rsid w:val="008C3ADF"/>
    <w:rsid w:val="008C5FE3"/>
    <w:rsid w:val="008C6488"/>
    <w:rsid w:val="008D1793"/>
    <w:rsid w:val="008D305E"/>
    <w:rsid w:val="008D6464"/>
    <w:rsid w:val="008D7529"/>
    <w:rsid w:val="008E0F95"/>
    <w:rsid w:val="008E1D0F"/>
    <w:rsid w:val="008E54C1"/>
    <w:rsid w:val="008F309F"/>
    <w:rsid w:val="008F4CCE"/>
    <w:rsid w:val="0090139E"/>
    <w:rsid w:val="0090152F"/>
    <w:rsid w:val="00903165"/>
    <w:rsid w:val="00905762"/>
    <w:rsid w:val="00905B54"/>
    <w:rsid w:val="00906DB9"/>
    <w:rsid w:val="00907224"/>
    <w:rsid w:val="00925742"/>
    <w:rsid w:val="00930519"/>
    <w:rsid w:val="009327DB"/>
    <w:rsid w:val="009345AC"/>
    <w:rsid w:val="00934DEB"/>
    <w:rsid w:val="009357BE"/>
    <w:rsid w:val="00937CC3"/>
    <w:rsid w:val="00940364"/>
    <w:rsid w:val="009446EC"/>
    <w:rsid w:val="009450D2"/>
    <w:rsid w:val="0095084A"/>
    <w:rsid w:val="0095197A"/>
    <w:rsid w:val="00964ACA"/>
    <w:rsid w:val="00965EF7"/>
    <w:rsid w:val="00971178"/>
    <w:rsid w:val="009735FA"/>
    <w:rsid w:val="00975133"/>
    <w:rsid w:val="009802AC"/>
    <w:rsid w:val="0099021A"/>
    <w:rsid w:val="00995FFC"/>
    <w:rsid w:val="009974AE"/>
    <w:rsid w:val="009A41EC"/>
    <w:rsid w:val="009A5760"/>
    <w:rsid w:val="009A799E"/>
    <w:rsid w:val="009B233A"/>
    <w:rsid w:val="009B2545"/>
    <w:rsid w:val="009C0116"/>
    <w:rsid w:val="009C37D2"/>
    <w:rsid w:val="009C3D53"/>
    <w:rsid w:val="009C4A17"/>
    <w:rsid w:val="009C6BD8"/>
    <w:rsid w:val="009D10F5"/>
    <w:rsid w:val="009E1FCE"/>
    <w:rsid w:val="009F7BE1"/>
    <w:rsid w:val="00A00DC5"/>
    <w:rsid w:val="00A01E96"/>
    <w:rsid w:val="00A024D8"/>
    <w:rsid w:val="00A07B3E"/>
    <w:rsid w:val="00A10D5C"/>
    <w:rsid w:val="00A12333"/>
    <w:rsid w:val="00A12A18"/>
    <w:rsid w:val="00A20A7D"/>
    <w:rsid w:val="00A319B9"/>
    <w:rsid w:val="00A31BBF"/>
    <w:rsid w:val="00A333AF"/>
    <w:rsid w:val="00A34923"/>
    <w:rsid w:val="00A37390"/>
    <w:rsid w:val="00A414EC"/>
    <w:rsid w:val="00A44243"/>
    <w:rsid w:val="00A5255F"/>
    <w:rsid w:val="00A54E32"/>
    <w:rsid w:val="00A57263"/>
    <w:rsid w:val="00A613AB"/>
    <w:rsid w:val="00A6541D"/>
    <w:rsid w:val="00A65531"/>
    <w:rsid w:val="00A67220"/>
    <w:rsid w:val="00A67FE9"/>
    <w:rsid w:val="00A73558"/>
    <w:rsid w:val="00A84BFC"/>
    <w:rsid w:val="00A8578F"/>
    <w:rsid w:val="00A8785B"/>
    <w:rsid w:val="00A961A6"/>
    <w:rsid w:val="00A9709A"/>
    <w:rsid w:val="00A9765B"/>
    <w:rsid w:val="00AA1724"/>
    <w:rsid w:val="00AA6FCC"/>
    <w:rsid w:val="00AB6C8F"/>
    <w:rsid w:val="00AD0662"/>
    <w:rsid w:val="00AD2A29"/>
    <w:rsid w:val="00AD4F28"/>
    <w:rsid w:val="00AD6215"/>
    <w:rsid w:val="00AE2590"/>
    <w:rsid w:val="00AE2860"/>
    <w:rsid w:val="00AE3077"/>
    <w:rsid w:val="00AE6276"/>
    <w:rsid w:val="00AF005C"/>
    <w:rsid w:val="00B10991"/>
    <w:rsid w:val="00B119AB"/>
    <w:rsid w:val="00B12760"/>
    <w:rsid w:val="00B155F3"/>
    <w:rsid w:val="00B1707F"/>
    <w:rsid w:val="00B20888"/>
    <w:rsid w:val="00B2391B"/>
    <w:rsid w:val="00B246DB"/>
    <w:rsid w:val="00B2600C"/>
    <w:rsid w:val="00B266C0"/>
    <w:rsid w:val="00B374B6"/>
    <w:rsid w:val="00B37566"/>
    <w:rsid w:val="00B511B8"/>
    <w:rsid w:val="00B52FB2"/>
    <w:rsid w:val="00B54C4A"/>
    <w:rsid w:val="00B55127"/>
    <w:rsid w:val="00B6198D"/>
    <w:rsid w:val="00B62B64"/>
    <w:rsid w:val="00B63CE2"/>
    <w:rsid w:val="00B65BFD"/>
    <w:rsid w:val="00B66A30"/>
    <w:rsid w:val="00B66DAA"/>
    <w:rsid w:val="00B71067"/>
    <w:rsid w:val="00B7451F"/>
    <w:rsid w:val="00B7495C"/>
    <w:rsid w:val="00B76A09"/>
    <w:rsid w:val="00B77C83"/>
    <w:rsid w:val="00B77D1E"/>
    <w:rsid w:val="00B852AE"/>
    <w:rsid w:val="00B960EE"/>
    <w:rsid w:val="00BA2DFC"/>
    <w:rsid w:val="00BA475C"/>
    <w:rsid w:val="00BA5925"/>
    <w:rsid w:val="00BA6022"/>
    <w:rsid w:val="00BA7771"/>
    <w:rsid w:val="00BB0E0E"/>
    <w:rsid w:val="00BB128B"/>
    <w:rsid w:val="00BB1697"/>
    <w:rsid w:val="00BB16FB"/>
    <w:rsid w:val="00BB2D4E"/>
    <w:rsid w:val="00BB3896"/>
    <w:rsid w:val="00BC3639"/>
    <w:rsid w:val="00BD2421"/>
    <w:rsid w:val="00BE5BA0"/>
    <w:rsid w:val="00BE6FB5"/>
    <w:rsid w:val="00BF66CB"/>
    <w:rsid w:val="00C07325"/>
    <w:rsid w:val="00C12616"/>
    <w:rsid w:val="00C12B4D"/>
    <w:rsid w:val="00C12B56"/>
    <w:rsid w:val="00C14A51"/>
    <w:rsid w:val="00C26C56"/>
    <w:rsid w:val="00C300C6"/>
    <w:rsid w:val="00C32E12"/>
    <w:rsid w:val="00C376C4"/>
    <w:rsid w:val="00C426AB"/>
    <w:rsid w:val="00C4478F"/>
    <w:rsid w:val="00C44F9F"/>
    <w:rsid w:val="00C47763"/>
    <w:rsid w:val="00C47E8C"/>
    <w:rsid w:val="00C5390B"/>
    <w:rsid w:val="00C546EA"/>
    <w:rsid w:val="00C60BF7"/>
    <w:rsid w:val="00C60CF2"/>
    <w:rsid w:val="00C62D36"/>
    <w:rsid w:val="00C6643D"/>
    <w:rsid w:val="00C74596"/>
    <w:rsid w:val="00C7791E"/>
    <w:rsid w:val="00C829F0"/>
    <w:rsid w:val="00C83274"/>
    <w:rsid w:val="00C848F2"/>
    <w:rsid w:val="00C93FD7"/>
    <w:rsid w:val="00C95C8A"/>
    <w:rsid w:val="00CA15E4"/>
    <w:rsid w:val="00CA6639"/>
    <w:rsid w:val="00CA6B3E"/>
    <w:rsid w:val="00CB1A4B"/>
    <w:rsid w:val="00CB2595"/>
    <w:rsid w:val="00CB2B80"/>
    <w:rsid w:val="00CC2846"/>
    <w:rsid w:val="00CF5154"/>
    <w:rsid w:val="00CF5AC3"/>
    <w:rsid w:val="00CF7B3E"/>
    <w:rsid w:val="00D06E7D"/>
    <w:rsid w:val="00D14C58"/>
    <w:rsid w:val="00D1596C"/>
    <w:rsid w:val="00D162C7"/>
    <w:rsid w:val="00D17D28"/>
    <w:rsid w:val="00D21063"/>
    <w:rsid w:val="00D23EF9"/>
    <w:rsid w:val="00D31246"/>
    <w:rsid w:val="00D35A95"/>
    <w:rsid w:val="00D36F26"/>
    <w:rsid w:val="00D44CCB"/>
    <w:rsid w:val="00D45337"/>
    <w:rsid w:val="00D46ED4"/>
    <w:rsid w:val="00D5677F"/>
    <w:rsid w:val="00D610B9"/>
    <w:rsid w:val="00D731D9"/>
    <w:rsid w:val="00D742ED"/>
    <w:rsid w:val="00D806DF"/>
    <w:rsid w:val="00D807A4"/>
    <w:rsid w:val="00D82505"/>
    <w:rsid w:val="00DA48FC"/>
    <w:rsid w:val="00DB26C3"/>
    <w:rsid w:val="00DB43BF"/>
    <w:rsid w:val="00DC0292"/>
    <w:rsid w:val="00DC26BC"/>
    <w:rsid w:val="00DC71C7"/>
    <w:rsid w:val="00DD19A4"/>
    <w:rsid w:val="00DD50AD"/>
    <w:rsid w:val="00DD6E18"/>
    <w:rsid w:val="00DD6F48"/>
    <w:rsid w:val="00DE0084"/>
    <w:rsid w:val="00DE1736"/>
    <w:rsid w:val="00DF7A95"/>
    <w:rsid w:val="00E04C0C"/>
    <w:rsid w:val="00E1075D"/>
    <w:rsid w:val="00E13411"/>
    <w:rsid w:val="00E1353D"/>
    <w:rsid w:val="00E14801"/>
    <w:rsid w:val="00E201C6"/>
    <w:rsid w:val="00E2195F"/>
    <w:rsid w:val="00E21A23"/>
    <w:rsid w:val="00E233F1"/>
    <w:rsid w:val="00E259EF"/>
    <w:rsid w:val="00E30A03"/>
    <w:rsid w:val="00E30EDE"/>
    <w:rsid w:val="00E3164B"/>
    <w:rsid w:val="00E3215F"/>
    <w:rsid w:val="00E35464"/>
    <w:rsid w:val="00E37D8D"/>
    <w:rsid w:val="00E45B14"/>
    <w:rsid w:val="00E500EA"/>
    <w:rsid w:val="00E51134"/>
    <w:rsid w:val="00E543C9"/>
    <w:rsid w:val="00E54594"/>
    <w:rsid w:val="00E56711"/>
    <w:rsid w:val="00E6692B"/>
    <w:rsid w:val="00E67F3F"/>
    <w:rsid w:val="00E734AC"/>
    <w:rsid w:val="00E757ED"/>
    <w:rsid w:val="00E75DA8"/>
    <w:rsid w:val="00E80833"/>
    <w:rsid w:val="00E858EC"/>
    <w:rsid w:val="00E91D29"/>
    <w:rsid w:val="00E93F71"/>
    <w:rsid w:val="00E9555A"/>
    <w:rsid w:val="00E95621"/>
    <w:rsid w:val="00E95E7D"/>
    <w:rsid w:val="00E96A18"/>
    <w:rsid w:val="00EA0484"/>
    <w:rsid w:val="00EA6179"/>
    <w:rsid w:val="00EB32B6"/>
    <w:rsid w:val="00EB60E1"/>
    <w:rsid w:val="00EC5470"/>
    <w:rsid w:val="00ED7BDF"/>
    <w:rsid w:val="00EE515B"/>
    <w:rsid w:val="00EE6BE4"/>
    <w:rsid w:val="00EF0A6D"/>
    <w:rsid w:val="00EF537F"/>
    <w:rsid w:val="00EF5D19"/>
    <w:rsid w:val="00EF6D79"/>
    <w:rsid w:val="00EF74A0"/>
    <w:rsid w:val="00F051CA"/>
    <w:rsid w:val="00F12271"/>
    <w:rsid w:val="00F13940"/>
    <w:rsid w:val="00F14A22"/>
    <w:rsid w:val="00F20709"/>
    <w:rsid w:val="00F24045"/>
    <w:rsid w:val="00F305F5"/>
    <w:rsid w:val="00F32B96"/>
    <w:rsid w:val="00F40A60"/>
    <w:rsid w:val="00F425A0"/>
    <w:rsid w:val="00F4283D"/>
    <w:rsid w:val="00F4371A"/>
    <w:rsid w:val="00F53FC7"/>
    <w:rsid w:val="00F542BC"/>
    <w:rsid w:val="00F549AE"/>
    <w:rsid w:val="00F5541D"/>
    <w:rsid w:val="00F56414"/>
    <w:rsid w:val="00F73914"/>
    <w:rsid w:val="00F85FCE"/>
    <w:rsid w:val="00F8633B"/>
    <w:rsid w:val="00F961AA"/>
    <w:rsid w:val="00F97CD8"/>
    <w:rsid w:val="00FA201D"/>
    <w:rsid w:val="00FA490E"/>
    <w:rsid w:val="00FA5C4B"/>
    <w:rsid w:val="00FB6A87"/>
    <w:rsid w:val="00FC5D0C"/>
    <w:rsid w:val="00FC7103"/>
    <w:rsid w:val="00FD1474"/>
    <w:rsid w:val="00FE0E4E"/>
    <w:rsid w:val="00FF060A"/>
    <w:rsid w:val="00FF1D10"/>
    <w:rsid w:val="00FF312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DC3CF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Helvetica Neue" w:eastAsia="Helvetica Neue" w:hAnsi="Helvetica Neue" w:cs="Helvetica Neue"/>
        <w:color w:val="000000"/>
        <w:lang w:val="en-GB" w:eastAsia="en-US" w:bidi="ar-SA"/>
      </w:rPr>
    </w:rPrDefault>
    <w:pPrDefault>
      <w:pPr>
        <w:widowControl w:val="0"/>
        <w:spacing w:line="276" w:lineRule="auto"/>
        <w:contextualSpacing/>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spacing w:before="200"/>
      <w:outlineLvl w:val="0"/>
    </w:pPr>
    <w:rPr>
      <w:sz w:val="26"/>
    </w:rPr>
  </w:style>
  <w:style w:type="paragraph" w:styleId="Heading2">
    <w:name w:val="heading 2"/>
    <w:basedOn w:val="normal0"/>
    <w:next w:val="normal0"/>
    <w:pPr>
      <w:spacing w:before="200"/>
      <w:outlineLvl w:val="1"/>
    </w:pPr>
    <w:rPr>
      <w:i/>
      <w:sz w:val="22"/>
    </w:rPr>
  </w:style>
  <w:style w:type="paragraph" w:styleId="Heading3">
    <w:name w:val="heading 3"/>
    <w:basedOn w:val="normal0"/>
    <w:next w:val="normal0"/>
    <w:pPr>
      <w:spacing w:before="160"/>
      <w:outlineLvl w:val="2"/>
    </w:pPr>
    <w:rPr>
      <w:rFonts w:ascii="Trebuchet MS" w:eastAsia="Trebuchet MS" w:hAnsi="Trebuchet MS" w:cs="Trebuchet MS"/>
      <w:color w:val="666666"/>
      <w:sz w:val="24"/>
    </w:rPr>
  </w:style>
  <w:style w:type="paragraph" w:styleId="Heading4">
    <w:name w:val="heading 4"/>
    <w:basedOn w:val="normal0"/>
    <w:next w:val="normal0"/>
    <w:pPr>
      <w:spacing w:before="160"/>
      <w:outlineLvl w:val="3"/>
    </w:pPr>
    <w:rPr>
      <w:rFonts w:ascii="Trebuchet MS" w:eastAsia="Trebuchet MS" w:hAnsi="Trebuchet MS" w:cs="Trebuchet MS"/>
      <w:color w:val="666666"/>
      <w:sz w:val="22"/>
      <w:u w:val="single"/>
    </w:rPr>
  </w:style>
  <w:style w:type="paragraph" w:styleId="Heading5">
    <w:name w:val="heading 5"/>
    <w:basedOn w:val="normal0"/>
    <w:next w:val="normal0"/>
    <w:pPr>
      <w:spacing w:before="160"/>
      <w:outlineLvl w:val="4"/>
    </w:pPr>
    <w:rPr>
      <w:rFonts w:ascii="Trebuchet MS" w:eastAsia="Trebuchet MS" w:hAnsi="Trebuchet MS" w:cs="Trebuchet MS"/>
      <w:color w:val="666666"/>
      <w:sz w:val="22"/>
    </w:rPr>
  </w:style>
  <w:style w:type="paragraph" w:styleId="Heading6">
    <w:name w:val="heading 6"/>
    <w:basedOn w:val="normal0"/>
    <w:next w:val="normal0"/>
    <w:pPr>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jc w:val="center"/>
    </w:pPr>
    <w:rPr>
      <w:sz w:val="30"/>
    </w:rPr>
  </w:style>
  <w:style w:type="paragraph" w:styleId="Subtitle">
    <w:name w:val="Subtitle"/>
    <w:basedOn w:val="normal0"/>
    <w:next w:val="normal0"/>
    <w:link w:val="SubtitleChar"/>
    <w:pPr>
      <w:spacing w:after="200"/>
    </w:pPr>
    <w:rPr>
      <w:rFonts w:ascii="Trebuchet MS" w:eastAsia="Trebuchet MS" w:hAnsi="Trebuchet MS" w:cs="Trebuchet MS"/>
      <w:sz w:val="1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827D20"/>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827D20"/>
    <w:rPr>
      <w:rFonts w:ascii="Lucida Grande" w:hAnsi="Lucida Grande"/>
      <w:sz w:val="18"/>
      <w:szCs w:val="18"/>
    </w:rPr>
  </w:style>
  <w:style w:type="paragraph" w:styleId="Header">
    <w:name w:val="header"/>
    <w:basedOn w:val="Normal"/>
    <w:link w:val="HeaderChar"/>
    <w:uiPriority w:val="99"/>
    <w:unhideWhenUsed/>
    <w:rsid w:val="006500B6"/>
    <w:pPr>
      <w:tabs>
        <w:tab w:val="center" w:pos="4320"/>
        <w:tab w:val="right" w:pos="8640"/>
      </w:tabs>
      <w:spacing w:line="240" w:lineRule="auto"/>
    </w:pPr>
  </w:style>
  <w:style w:type="character" w:customStyle="1" w:styleId="HeaderChar">
    <w:name w:val="Header Char"/>
    <w:basedOn w:val="DefaultParagraphFont"/>
    <w:link w:val="Header"/>
    <w:uiPriority w:val="99"/>
    <w:rsid w:val="006500B6"/>
  </w:style>
  <w:style w:type="paragraph" w:styleId="Footer">
    <w:name w:val="footer"/>
    <w:basedOn w:val="Normal"/>
    <w:link w:val="FooterChar"/>
    <w:uiPriority w:val="99"/>
    <w:unhideWhenUsed/>
    <w:rsid w:val="006500B6"/>
    <w:pPr>
      <w:tabs>
        <w:tab w:val="center" w:pos="4320"/>
        <w:tab w:val="right" w:pos="8640"/>
      </w:tabs>
      <w:spacing w:line="240" w:lineRule="auto"/>
    </w:pPr>
  </w:style>
  <w:style w:type="character" w:customStyle="1" w:styleId="FooterChar">
    <w:name w:val="Footer Char"/>
    <w:basedOn w:val="DefaultParagraphFont"/>
    <w:link w:val="Footer"/>
    <w:uiPriority w:val="99"/>
    <w:rsid w:val="006500B6"/>
  </w:style>
  <w:style w:type="paragraph" w:styleId="Revision">
    <w:name w:val="Revision"/>
    <w:hidden/>
    <w:uiPriority w:val="99"/>
    <w:semiHidden/>
    <w:rsid w:val="0084321A"/>
    <w:pPr>
      <w:widowControl/>
      <w:spacing w:line="240" w:lineRule="auto"/>
      <w:contextualSpacing w:val="0"/>
      <w:jc w:val="left"/>
    </w:pPr>
  </w:style>
  <w:style w:type="paragraph" w:styleId="DocumentMap">
    <w:name w:val="Document Map"/>
    <w:basedOn w:val="Normal"/>
    <w:link w:val="DocumentMapChar"/>
    <w:uiPriority w:val="99"/>
    <w:semiHidden/>
    <w:unhideWhenUsed/>
    <w:rsid w:val="0084321A"/>
    <w:pPr>
      <w:spacing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84321A"/>
    <w:rPr>
      <w:rFonts w:ascii="Lucida Grande" w:hAnsi="Lucida Grande" w:cs="Lucida Grande"/>
      <w:sz w:val="24"/>
      <w:szCs w:val="24"/>
    </w:rPr>
  </w:style>
  <w:style w:type="character" w:customStyle="1" w:styleId="SubtitleChar">
    <w:name w:val="Subtitle Char"/>
    <w:basedOn w:val="DefaultParagraphFont"/>
    <w:link w:val="Subtitle"/>
    <w:rsid w:val="00B7495C"/>
    <w:rPr>
      <w:rFonts w:ascii="Trebuchet MS" w:eastAsia="Trebuchet MS" w:hAnsi="Trebuchet MS" w:cs="Trebuchet MS"/>
      <w:sz w:val="16"/>
    </w:rPr>
  </w:style>
  <w:style w:type="character" w:styleId="Emphasis">
    <w:name w:val="Emphasis"/>
    <w:basedOn w:val="DefaultParagraphFont"/>
    <w:uiPriority w:val="20"/>
    <w:qFormat/>
    <w:rsid w:val="00102E35"/>
    <w:rPr>
      <w:i/>
      <w:iCs/>
    </w:rPr>
  </w:style>
  <w:style w:type="character" w:styleId="Hyperlink">
    <w:name w:val="Hyperlink"/>
    <w:basedOn w:val="DefaultParagraphFont"/>
    <w:uiPriority w:val="99"/>
    <w:unhideWhenUsed/>
    <w:rsid w:val="00842F3E"/>
    <w:rPr>
      <w:color w:val="0000FF" w:themeColor="hyperlink"/>
      <w:u w:val="single"/>
    </w:rPr>
  </w:style>
  <w:style w:type="paragraph" w:styleId="ListParagraph">
    <w:name w:val="List Paragraph"/>
    <w:basedOn w:val="Normal"/>
    <w:uiPriority w:val="34"/>
    <w:qFormat/>
    <w:rsid w:val="00842F3E"/>
    <w:pPr>
      <w:ind w:left="720"/>
    </w:pPr>
  </w:style>
  <w:style w:type="character" w:styleId="FollowedHyperlink">
    <w:name w:val="FollowedHyperlink"/>
    <w:basedOn w:val="DefaultParagraphFont"/>
    <w:uiPriority w:val="99"/>
    <w:semiHidden/>
    <w:unhideWhenUsed/>
    <w:rsid w:val="00842F3E"/>
    <w:rPr>
      <w:color w:val="800080" w:themeColor="followedHyperlink"/>
      <w:u w:val="single"/>
    </w:rPr>
  </w:style>
  <w:style w:type="paragraph" w:styleId="CommentSubject">
    <w:name w:val="annotation subject"/>
    <w:basedOn w:val="CommentText"/>
    <w:next w:val="CommentText"/>
    <w:link w:val="CommentSubjectChar"/>
    <w:uiPriority w:val="99"/>
    <w:semiHidden/>
    <w:unhideWhenUsed/>
    <w:rsid w:val="003B057D"/>
    <w:rPr>
      <w:b/>
      <w:bCs/>
      <w:sz w:val="20"/>
      <w:szCs w:val="20"/>
    </w:rPr>
  </w:style>
  <w:style w:type="character" w:customStyle="1" w:styleId="CommentSubjectChar">
    <w:name w:val="Comment Subject Char"/>
    <w:basedOn w:val="CommentTextChar"/>
    <w:link w:val="CommentSubject"/>
    <w:uiPriority w:val="99"/>
    <w:semiHidden/>
    <w:rsid w:val="003B057D"/>
    <w:rPr>
      <w:b/>
      <w:bCs/>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Helvetica Neue" w:eastAsia="Helvetica Neue" w:hAnsi="Helvetica Neue" w:cs="Helvetica Neue"/>
        <w:color w:val="000000"/>
        <w:lang w:val="en-GB" w:eastAsia="en-US" w:bidi="ar-SA"/>
      </w:rPr>
    </w:rPrDefault>
    <w:pPrDefault>
      <w:pPr>
        <w:widowControl w:val="0"/>
        <w:spacing w:line="276" w:lineRule="auto"/>
        <w:contextualSpacing/>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spacing w:before="200"/>
      <w:outlineLvl w:val="0"/>
    </w:pPr>
    <w:rPr>
      <w:sz w:val="26"/>
    </w:rPr>
  </w:style>
  <w:style w:type="paragraph" w:styleId="Heading2">
    <w:name w:val="heading 2"/>
    <w:basedOn w:val="normal0"/>
    <w:next w:val="normal0"/>
    <w:pPr>
      <w:spacing w:before="200"/>
      <w:outlineLvl w:val="1"/>
    </w:pPr>
    <w:rPr>
      <w:i/>
      <w:sz w:val="22"/>
    </w:rPr>
  </w:style>
  <w:style w:type="paragraph" w:styleId="Heading3">
    <w:name w:val="heading 3"/>
    <w:basedOn w:val="normal0"/>
    <w:next w:val="normal0"/>
    <w:pPr>
      <w:spacing w:before="160"/>
      <w:outlineLvl w:val="2"/>
    </w:pPr>
    <w:rPr>
      <w:rFonts w:ascii="Trebuchet MS" w:eastAsia="Trebuchet MS" w:hAnsi="Trebuchet MS" w:cs="Trebuchet MS"/>
      <w:color w:val="666666"/>
      <w:sz w:val="24"/>
    </w:rPr>
  </w:style>
  <w:style w:type="paragraph" w:styleId="Heading4">
    <w:name w:val="heading 4"/>
    <w:basedOn w:val="normal0"/>
    <w:next w:val="normal0"/>
    <w:pPr>
      <w:spacing w:before="160"/>
      <w:outlineLvl w:val="3"/>
    </w:pPr>
    <w:rPr>
      <w:rFonts w:ascii="Trebuchet MS" w:eastAsia="Trebuchet MS" w:hAnsi="Trebuchet MS" w:cs="Trebuchet MS"/>
      <w:color w:val="666666"/>
      <w:sz w:val="22"/>
      <w:u w:val="single"/>
    </w:rPr>
  </w:style>
  <w:style w:type="paragraph" w:styleId="Heading5">
    <w:name w:val="heading 5"/>
    <w:basedOn w:val="normal0"/>
    <w:next w:val="normal0"/>
    <w:pPr>
      <w:spacing w:before="160"/>
      <w:outlineLvl w:val="4"/>
    </w:pPr>
    <w:rPr>
      <w:rFonts w:ascii="Trebuchet MS" w:eastAsia="Trebuchet MS" w:hAnsi="Trebuchet MS" w:cs="Trebuchet MS"/>
      <w:color w:val="666666"/>
      <w:sz w:val="22"/>
    </w:rPr>
  </w:style>
  <w:style w:type="paragraph" w:styleId="Heading6">
    <w:name w:val="heading 6"/>
    <w:basedOn w:val="normal0"/>
    <w:next w:val="normal0"/>
    <w:pPr>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jc w:val="center"/>
    </w:pPr>
    <w:rPr>
      <w:sz w:val="30"/>
    </w:rPr>
  </w:style>
  <w:style w:type="paragraph" w:styleId="Subtitle">
    <w:name w:val="Subtitle"/>
    <w:basedOn w:val="normal0"/>
    <w:next w:val="normal0"/>
    <w:link w:val="SubtitleChar"/>
    <w:pPr>
      <w:spacing w:after="200"/>
    </w:pPr>
    <w:rPr>
      <w:rFonts w:ascii="Trebuchet MS" w:eastAsia="Trebuchet MS" w:hAnsi="Trebuchet MS" w:cs="Trebuchet MS"/>
      <w:sz w:val="1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827D20"/>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827D20"/>
    <w:rPr>
      <w:rFonts w:ascii="Lucida Grande" w:hAnsi="Lucida Grande"/>
      <w:sz w:val="18"/>
      <w:szCs w:val="18"/>
    </w:rPr>
  </w:style>
  <w:style w:type="paragraph" w:styleId="Header">
    <w:name w:val="header"/>
    <w:basedOn w:val="Normal"/>
    <w:link w:val="HeaderChar"/>
    <w:uiPriority w:val="99"/>
    <w:unhideWhenUsed/>
    <w:rsid w:val="006500B6"/>
    <w:pPr>
      <w:tabs>
        <w:tab w:val="center" w:pos="4320"/>
        <w:tab w:val="right" w:pos="8640"/>
      </w:tabs>
      <w:spacing w:line="240" w:lineRule="auto"/>
    </w:pPr>
  </w:style>
  <w:style w:type="character" w:customStyle="1" w:styleId="HeaderChar">
    <w:name w:val="Header Char"/>
    <w:basedOn w:val="DefaultParagraphFont"/>
    <w:link w:val="Header"/>
    <w:uiPriority w:val="99"/>
    <w:rsid w:val="006500B6"/>
  </w:style>
  <w:style w:type="paragraph" w:styleId="Footer">
    <w:name w:val="footer"/>
    <w:basedOn w:val="Normal"/>
    <w:link w:val="FooterChar"/>
    <w:uiPriority w:val="99"/>
    <w:unhideWhenUsed/>
    <w:rsid w:val="006500B6"/>
    <w:pPr>
      <w:tabs>
        <w:tab w:val="center" w:pos="4320"/>
        <w:tab w:val="right" w:pos="8640"/>
      </w:tabs>
      <w:spacing w:line="240" w:lineRule="auto"/>
    </w:pPr>
  </w:style>
  <w:style w:type="character" w:customStyle="1" w:styleId="FooterChar">
    <w:name w:val="Footer Char"/>
    <w:basedOn w:val="DefaultParagraphFont"/>
    <w:link w:val="Footer"/>
    <w:uiPriority w:val="99"/>
    <w:rsid w:val="006500B6"/>
  </w:style>
  <w:style w:type="paragraph" w:styleId="Revision">
    <w:name w:val="Revision"/>
    <w:hidden/>
    <w:uiPriority w:val="99"/>
    <w:semiHidden/>
    <w:rsid w:val="0084321A"/>
    <w:pPr>
      <w:widowControl/>
      <w:spacing w:line="240" w:lineRule="auto"/>
      <w:contextualSpacing w:val="0"/>
      <w:jc w:val="left"/>
    </w:pPr>
  </w:style>
  <w:style w:type="paragraph" w:styleId="DocumentMap">
    <w:name w:val="Document Map"/>
    <w:basedOn w:val="Normal"/>
    <w:link w:val="DocumentMapChar"/>
    <w:uiPriority w:val="99"/>
    <w:semiHidden/>
    <w:unhideWhenUsed/>
    <w:rsid w:val="0084321A"/>
    <w:pPr>
      <w:spacing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84321A"/>
    <w:rPr>
      <w:rFonts w:ascii="Lucida Grande" w:hAnsi="Lucida Grande" w:cs="Lucida Grande"/>
      <w:sz w:val="24"/>
      <w:szCs w:val="24"/>
    </w:rPr>
  </w:style>
  <w:style w:type="character" w:customStyle="1" w:styleId="SubtitleChar">
    <w:name w:val="Subtitle Char"/>
    <w:basedOn w:val="DefaultParagraphFont"/>
    <w:link w:val="Subtitle"/>
    <w:rsid w:val="00B7495C"/>
    <w:rPr>
      <w:rFonts w:ascii="Trebuchet MS" w:eastAsia="Trebuchet MS" w:hAnsi="Trebuchet MS" w:cs="Trebuchet MS"/>
      <w:sz w:val="16"/>
    </w:rPr>
  </w:style>
  <w:style w:type="character" w:styleId="Emphasis">
    <w:name w:val="Emphasis"/>
    <w:basedOn w:val="DefaultParagraphFont"/>
    <w:uiPriority w:val="20"/>
    <w:qFormat/>
    <w:rsid w:val="00102E35"/>
    <w:rPr>
      <w:i/>
      <w:iCs/>
    </w:rPr>
  </w:style>
  <w:style w:type="character" w:styleId="Hyperlink">
    <w:name w:val="Hyperlink"/>
    <w:basedOn w:val="DefaultParagraphFont"/>
    <w:uiPriority w:val="99"/>
    <w:unhideWhenUsed/>
    <w:rsid w:val="00842F3E"/>
    <w:rPr>
      <w:color w:val="0000FF" w:themeColor="hyperlink"/>
      <w:u w:val="single"/>
    </w:rPr>
  </w:style>
  <w:style w:type="paragraph" w:styleId="ListParagraph">
    <w:name w:val="List Paragraph"/>
    <w:basedOn w:val="Normal"/>
    <w:uiPriority w:val="34"/>
    <w:qFormat/>
    <w:rsid w:val="00842F3E"/>
    <w:pPr>
      <w:ind w:left="720"/>
    </w:pPr>
  </w:style>
  <w:style w:type="character" w:styleId="FollowedHyperlink">
    <w:name w:val="FollowedHyperlink"/>
    <w:basedOn w:val="DefaultParagraphFont"/>
    <w:uiPriority w:val="99"/>
    <w:semiHidden/>
    <w:unhideWhenUsed/>
    <w:rsid w:val="00842F3E"/>
    <w:rPr>
      <w:color w:val="800080" w:themeColor="followedHyperlink"/>
      <w:u w:val="single"/>
    </w:rPr>
  </w:style>
  <w:style w:type="paragraph" w:styleId="CommentSubject">
    <w:name w:val="annotation subject"/>
    <w:basedOn w:val="CommentText"/>
    <w:next w:val="CommentText"/>
    <w:link w:val="CommentSubjectChar"/>
    <w:uiPriority w:val="99"/>
    <w:semiHidden/>
    <w:unhideWhenUsed/>
    <w:rsid w:val="003B057D"/>
    <w:rPr>
      <w:b/>
      <w:bCs/>
      <w:sz w:val="20"/>
      <w:szCs w:val="20"/>
    </w:rPr>
  </w:style>
  <w:style w:type="character" w:customStyle="1" w:styleId="CommentSubjectChar">
    <w:name w:val="Comment Subject Char"/>
    <w:basedOn w:val="CommentTextChar"/>
    <w:link w:val="CommentSubject"/>
    <w:uiPriority w:val="99"/>
    <w:semiHidden/>
    <w:rsid w:val="003B057D"/>
    <w:rPr>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4368526">
      <w:bodyDiv w:val="1"/>
      <w:marLeft w:val="0"/>
      <w:marRight w:val="0"/>
      <w:marTop w:val="0"/>
      <w:marBottom w:val="0"/>
      <w:divBdr>
        <w:top w:val="none" w:sz="0" w:space="0" w:color="auto"/>
        <w:left w:val="none" w:sz="0" w:space="0" w:color="auto"/>
        <w:bottom w:val="none" w:sz="0" w:space="0" w:color="auto"/>
        <w:right w:val="none" w:sz="0" w:space="0" w:color="auto"/>
      </w:divBdr>
    </w:div>
    <w:div w:id="628979755">
      <w:bodyDiv w:val="1"/>
      <w:marLeft w:val="0"/>
      <w:marRight w:val="0"/>
      <w:marTop w:val="0"/>
      <w:marBottom w:val="0"/>
      <w:divBdr>
        <w:top w:val="none" w:sz="0" w:space="0" w:color="auto"/>
        <w:left w:val="none" w:sz="0" w:space="0" w:color="auto"/>
        <w:bottom w:val="none" w:sz="0" w:space="0" w:color="auto"/>
        <w:right w:val="none" w:sz="0" w:space="0" w:color="auto"/>
      </w:divBdr>
    </w:div>
    <w:div w:id="1013651115">
      <w:bodyDiv w:val="1"/>
      <w:marLeft w:val="0"/>
      <w:marRight w:val="0"/>
      <w:marTop w:val="0"/>
      <w:marBottom w:val="0"/>
      <w:divBdr>
        <w:top w:val="none" w:sz="0" w:space="0" w:color="auto"/>
        <w:left w:val="none" w:sz="0" w:space="0" w:color="auto"/>
        <w:bottom w:val="none" w:sz="0" w:space="0" w:color="auto"/>
        <w:right w:val="none" w:sz="0" w:space="0" w:color="auto"/>
      </w:divBdr>
    </w:div>
    <w:div w:id="160133237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1.emf"/><Relationship Id="rId21" Type="http://schemas.openxmlformats.org/officeDocument/2006/relationships/hyperlink" Target="https://drive.google.com/file/d/0B02uVauBTUwhUHQzUURtUnZiMFk/view?usp=sharing" TargetMode="External"/><Relationship Id="rId22" Type="http://schemas.openxmlformats.org/officeDocument/2006/relationships/image" Target="media/image12.emf"/><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footer" Target="footer1.xml"/><Relationship Id="rId12" Type="http://schemas.openxmlformats.org/officeDocument/2006/relationships/image" Target="media/image3.emf"/><Relationship Id="rId13" Type="http://schemas.openxmlformats.org/officeDocument/2006/relationships/image" Target="media/image4.emf"/><Relationship Id="rId14" Type="http://schemas.openxmlformats.org/officeDocument/2006/relationships/image" Target="media/image5.emf"/><Relationship Id="rId15" Type="http://schemas.openxmlformats.org/officeDocument/2006/relationships/image" Target="media/image6.emf"/><Relationship Id="rId16" Type="http://schemas.openxmlformats.org/officeDocument/2006/relationships/image" Target="media/image7.emf"/><Relationship Id="rId17" Type="http://schemas.openxmlformats.org/officeDocument/2006/relationships/image" Target="media/image8.emf"/><Relationship Id="rId18" Type="http://schemas.openxmlformats.org/officeDocument/2006/relationships/image" Target="media/image9.emf"/><Relationship Id="rId19" Type="http://schemas.openxmlformats.org/officeDocument/2006/relationships/image" Target="media/image10.emf"/><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375</TotalTime>
  <Pages>19</Pages>
  <Words>20519</Words>
  <Characters>116962</Characters>
  <Application>Microsoft Macintosh Word</Application>
  <DocSecurity>0</DocSecurity>
  <Lines>974</Lines>
  <Paragraphs>274</Paragraphs>
  <ScaleCrop>false</ScaleCrop>
  <Company/>
  <LinksUpToDate>false</LinksUpToDate>
  <CharactersWithSpaces>137207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CascadePaperDraft.docx</dc:title>
  <cp:lastModifiedBy>Jack Olney</cp:lastModifiedBy>
  <cp:revision>128</cp:revision>
  <cp:lastPrinted>2015-01-05T13:22:00Z</cp:lastPrinted>
  <dcterms:created xsi:type="dcterms:W3CDTF">2015-01-06T10:07:00Z</dcterms:created>
  <dcterms:modified xsi:type="dcterms:W3CDTF">2015-01-08T15:59:00Z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id="http://www.zotero.org/styles/the-lancet"/&gt;&lt;format class="21"/&gt;&lt;count citations="59" publications="49"/&gt;&lt;/info&gt;PAPERS2_INFO_END</vt:lpwstr>
  </property>
</Properties>
</file>