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77777777" w:rsidR="00C07325" w:rsidRDefault="0004446E">
      <w:pPr>
        <w:pStyle w:val="Title"/>
        <w:contextualSpacing w:val="0"/>
        <w:jc w:val="both"/>
      </w:pPr>
      <w:bookmarkStart w:id="0" w:name="h.lozhs2hilzr2" w:colFirst="0" w:colLast="0"/>
      <w:bookmarkEnd w:id="0"/>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1" w:name="h.g082ggmqipo9" w:colFirst="0" w:colLast="0"/>
      <w:bookmarkEnd w:id="1"/>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2"/>
      <w:r>
        <w:t xml:space="preserve">Abstract </w:t>
      </w:r>
      <w:r w:rsidR="0026648C">
        <w:t>(300 words)</w:t>
      </w:r>
      <w:commentRangeEnd w:id="2"/>
      <w:r w:rsidR="00160B94">
        <w:rPr>
          <w:rStyle w:val="CommentReference"/>
        </w:rPr>
        <w:commentReference w:id="2"/>
      </w:r>
    </w:p>
    <w:p w14:paraId="750BF91C" w14:textId="77777777" w:rsidR="00C07325" w:rsidRPr="00DD19A4" w:rsidRDefault="0004446E">
      <w:pPr>
        <w:pStyle w:val="Heading2"/>
        <w:contextualSpacing w:val="0"/>
        <w:rPr>
          <w:rFonts w:ascii="Helvetica Neue Medium" w:hAnsi="Helvetica Neue Medium"/>
        </w:rPr>
      </w:pPr>
      <w:bookmarkStart w:id="3" w:name="h.79vnq0gsf34c" w:colFirst="0" w:colLast="0"/>
      <w:bookmarkEnd w:id="3"/>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With pressure on donor governments and multilateral organisations to reduce HIV funding to recipient countries, the effectiveness of current HIV programmes is brought into question. Evidence suggests that in many instances ART-programmes in sub-Saharan Africa are not maximally effective. Patients make inadequate use of HIV clinic facilities, are often lost from care and initiate treatment late, leading to poor treatment outcomes. We aimed to assess the state of a current ART-programme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4" w:name="h.wte43dx1dbcn" w:colFirst="0" w:colLast="0"/>
      <w:bookmarkStart w:id="5" w:name="h.vacu9m14spxl" w:colFirst="0" w:colLast="0"/>
      <w:bookmarkEnd w:id="4"/>
      <w:bookmarkEnd w:id="5"/>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ART-programme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ART-programmes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6" w:name="h.gr2oy2q0w8w4" w:colFirst="0" w:colLast="0"/>
      <w:bookmarkEnd w:id="6"/>
      <w:r>
        <w:br w:type="page"/>
      </w:r>
    </w:p>
    <w:p w14:paraId="70A7E5B2" w14:textId="77777777" w:rsidR="00C07325" w:rsidRDefault="0004446E">
      <w:pPr>
        <w:pStyle w:val="Heading1"/>
        <w:contextualSpacing w:val="0"/>
      </w:pPr>
      <w:r>
        <w:lastRenderedPageBreak/>
        <w:t>Introduction (</w:t>
      </w:r>
      <w:r>
        <w:rPr>
          <w:i/>
        </w:rPr>
        <w:t>1000 words</w:t>
      </w:r>
      <w:r>
        <w:t>)</w:t>
      </w:r>
    </w:p>
    <w:p w14:paraId="7423E32F" w14:textId="0A6D90FA"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7" w:author="Ellen McRobie" w:date="2015-01-06T10:09:00Z">
        <w:r w:rsidR="00160B94">
          <w:t>indicate</w:t>
        </w:r>
      </w:ins>
      <w:r w:rsidR="0004446E">
        <w:t xml:space="preserve"> over 9 million people are receiving ART in sub-Saharan Africa{UNAIDS:2014ta}. With proper adherence, treatment can increase life-expectancy such that it approaches that of an HIV-negative individual{Nakagawa:2013cv}. Therefore, we might expect that with access to ART, the life-expectancy of HIV-positive individuals would increase dramatically; yet this does not appear to be the case, with life-years still being lost to HIV{Collaboration:2008ed}.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care{Boulle:2014uj}.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8"/>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8"/>
      <w:r w:rsidR="00160B94">
        <w:rPr>
          <w:rStyle w:val="CommentReference"/>
        </w:rPr>
        <w:commentReference w:id="8"/>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9" w:author="Jack Olney" w:date="2015-01-08T07:51:00Z">
        <w:r w:rsidR="00A414EC">
          <w:fldChar w:fldCharType="begin"/>
        </w:r>
      </w:ins>
      <w:r w:rsidR="00EE6BE4">
        <w:instrText xml:space="preserve"> ADDIN PAPERS2_CITATIONS &lt;citation&gt;&lt;uuid&gt;611DB41A-DCD6-4936-9DDA-D11F578217B2&lt;/uuid&gt;&lt;priority&gt;4&lt;/priority&gt;&lt;publications&gt;&lt;publication&gt;&lt;publication_date&gt;99201400001200000000200000&lt;/publication_date&gt;&lt;title&gt;The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0"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care{Rosen:2011ii}. </w:t>
      </w:r>
      <w:r w:rsidR="00711586">
        <w:t>Yet, t</w:t>
      </w:r>
      <w:r>
        <w:t>his issue is not confined to sub-Saharan Africa; substantial losses in care have also been reported in highly developed countries {Nachega:2014ks}.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failed to initiate ART{Micek:2009hs}.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r>
        <w:t xml:space="preserve">time{Kilmarx:2013iy,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1" w:author="Ellen McRobie" w:date="2015-01-06T10:20:00Z">
        <w:r w:rsidR="008413C4">
          <w:t xml:space="preserve">indicating </w:t>
        </w:r>
      </w:ins>
      <w:r>
        <w:t>only 45% of people living with HIV are aware of their status{UNAIDS:2014ta}. Kenya has made progress towards its goal of 80% awareness of HIV status, with 72% achieved in 2007{NASCOP:2012tp}. However, the marginal opportunity cost of identifying indi</w:t>
      </w:r>
      <w:r w:rsidR="00AF005C">
        <w:t xml:space="preserve">viduals increases substantially </w:t>
      </w:r>
      <w:r>
        <w:t>as the pool of undiagnosed HIV-positive individuals decreases. Additionally, gaining insight into the drivers behind care-seeking behaviour may help inform future HIV-testing strategies{Moses:1994tg}.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eligibility{Kranzer:2010hp}. In this study, they found that among 885 individuals tested </w:t>
      </w:r>
      <w:r>
        <w:lastRenderedPageBreak/>
        <w:t xml:space="preserve">between 2004 and 2009 in Cape Town, South Africa, </w:t>
      </w:r>
      <w:r w:rsidR="00676A3D">
        <w:t>37</w:t>
      </w:r>
      <w:r>
        <w:t xml:space="preserve">% </w:t>
      </w:r>
      <w:r w:rsidR="00676A3D">
        <w:t>failed to link to care</w:t>
      </w:r>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weeks{Larson:2012dq}. In resource-limited settings travelling to the HIV clinic is expensive and </w:t>
      </w:r>
      <w:r w:rsidR="006C7349">
        <w:t>may involve</w:t>
      </w:r>
      <w:r>
        <w:t xml:space="preserve"> individuals </w:t>
      </w:r>
      <w:r w:rsidR="006C7349">
        <w:t xml:space="preserve">having </w:t>
      </w:r>
      <w:r>
        <w:t xml:space="preserve">to take a day off work to travel from remote areas {Geng:2010fh}.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weeks{Larson:2010dz}. Unfortunately, insights into the role of care seeking behaviour are currently relatively limited; unlike in tuberculosis (TB) research where several studies have attempted to identify the drivers behind health care seeking behaviour{Buregyeya:2011fi, Salaniponi:2000tc, Pronyk:2001uk}. </w:t>
      </w:r>
      <w:r w:rsidR="006C7349">
        <w:t>However</w:t>
      </w:r>
      <w:r>
        <w:t xml:space="preserve">, the distance and cost associated with travelling to an HIV-clinic have already been cited as </w:t>
      </w:r>
      <w:r w:rsidR="00F549AE">
        <w:t>motives to disengage from care</w:t>
      </w:r>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care{Geng:2010du}.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cells/μl{WorldHealthOrganization:2013we}.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il ART initiation{Rosen:2011ii}.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t</w:t>
      </w:r>
      <w:r w:rsidR="005B609B">
        <w:t xml:space="preserve">ime{Nash:2011ki,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initiation{Rosen:2007hd}.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term retention on ART as an obstacle to achieving optimal patient outcomes in resource-limited settings</w:t>
      </w:r>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time{Gill:2009dj,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enter{Hallett:2013ig}.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care re-engage,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2"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3" w:author="Ellen McRobie" w:date="2015-01-06T10:26:00Z">
        <w:r w:rsidR="000E0AFF">
          <w:t>, through the use of mathematical modelling</w:t>
        </w:r>
      </w:ins>
      <w:ins w:id="14" w:author="Ellen McRobie" w:date="2015-01-06T10:27:00Z">
        <w:r w:rsidR="000E0AFF">
          <w:t>,</w:t>
        </w:r>
      </w:ins>
      <w:r w:rsidR="0004446E">
        <w:t xml:space="preserve"> we evaluate an ART-programme in western Kenya</w:t>
      </w:r>
      <w:ins w:id="15"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6"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7" w:name="h.kidv94ib4qwh" w:colFirst="0" w:colLast="0"/>
      <w:bookmarkEnd w:id="17"/>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79E5A3AC"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8"/>
      <w:r w:rsidR="0065122A">
        <w:t>N</w:t>
      </w:r>
      <w:r>
        <w:t xml:space="preserve">atural </w:t>
      </w:r>
      <w:r w:rsidR="0065122A">
        <w:t>H</w:t>
      </w:r>
      <w:r>
        <w:t>istory</w:t>
      </w:r>
      <w:commentRangeEnd w:id="18"/>
      <w:r w:rsidR="008413C4">
        <w:rPr>
          <w:rStyle w:val="CommentReference"/>
        </w:rPr>
        <w:commentReference w:id="18"/>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EE6BE4">
        <w:instrText xml:space="preserve"> ADDIN PAPERS2_CITATIONS &lt;citation&gt;&lt;uuid&gt;89C65986-043E-48D9-BFE7-747C3FA4A5F9&lt;/uuid&gt;&lt;priority&gt;27&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19" w:author="Tim Hallett" w:date="2015-01-07T12:13:00Z">
        <w:r w:rsidR="00E04C0C">
          <w:t xml:space="preserve">from where current health losses accrue, </w:t>
        </w:r>
      </w:ins>
      <w:r>
        <w:t xml:space="preserve">the model was </w:t>
      </w:r>
      <w:ins w:id="20" w:author="Tim Hallett" w:date="2015-01-07T12:13:00Z">
        <w:r w:rsidR="00E04C0C">
          <w:t>calibrated to the setting of western Kenya</w:t>
        </w:r>
      </w:ins>
      <w:r>
        <w:t xml:space="preserve"> </w:t>
      </w:r>
      <w:ins w:id="21"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2" w:name="h.qp08777c4239" w:colFirst="0" w:colLast="0"/>
      <w:bookmarkEnd w:id="22"/>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5DE1E777" w:rsidR="00C07325" w:rsidRDefault="00243366">
      <w:pPr>
        <w:pStyle w:val="normal0"/>
        <w:contextualSpacing w:val="0"/>
      </w:pPr>
      <w:r>
        <w:tab/>
        <w:t xml:space="preserve">The model describes the population of Kenya </w:t>
      </w:r>
      <w:r w:rsidR="00B52FB2">
        <w:t xml:space="preserve">from 1970 to 2030 and begins by creating a </w:t>
      </w:r>
      <w:ins w:id="23" w:author="Tim Hallett" w:date="2015-01-07T12:05:00Z">
        <w:r w:rsidR="00F24045">
          <w:t xml:space="preserve">population </w:t>
        </w:r>
      </w:ins>
      <w:r w:rsidR="00B52FB2">
        <w:t>of HIV-negative individuals the size and age</w:t>
      </w:r>
      <w:ins w:id="24" w:author="Tim Hallett" w:date="2015-01-07T12:04:00Z">
        <w:r w:rsidR="0027665A">
          <w:t>-structure</w:t>
        </w:r>
      </w:ins>
      <w:r w:rsidR="00B52FB2">
        <w:t xml:space="preserve"> of the population in 1970. </w:t>
      </w:r>
      <w:r w:rsidR="00CB2B80">
        <w:t>HIV incidence</w:t>
      </w:r>
      <w:ins w:id="25" w:author="Tim Hallett" w:date="2015-01-07T12:05:00Z">
        <w:r w:rsidR="0027665A">
          <w:t xml:space="preserve"> </w:t>
        </w:r>
      </w:ins>
      <w:r w:rsidR="00CB2B80">
        <w:t xml:space="preserve">is </w:t>
      </w:r>
      <w:ins w:id="26" w:author="Tim Hallett" w:date="2015-01-07T12:05:00Z">
        <w:r w:rsidR="0027665A">
          <w:t xml:space="preserve">informed </w:t>
        </w:r>
      </w:ins>
      <w:r w:rsidR="00CB2B80">
        <w:t>by estimates from the UNAIDS Spectrum Software (developed by the Futures Institute</w:t>
      </w:r>
      <w:r w:rsidR="00A414EC">
        <w:fldChar w:fldCharType="begin"/>
      </w:r>
      <w:r w:rsidR="00EE6BE4">
        <w:instrText xml:space="preserve"> ADDIN PAPERS2_CITATIONS &lt;citation&gt;&lt;uuid&gt;C1B7929A-1BF0-4A5B-9ADE-59367F3932E6&lt;/uuid&gt;&lt;priority&gt;28&lt;/priority&gt;&lt;publications&gt;&lt;publication&gt;&lt;accepted_date&gt;99201400001200000000200000&lt;/accepted_date&gt;&lt;title&gt;Spectrum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 xml:space="preserve">testing in 2004 along with rolling out ART for eligible individuals. We used the 2004 WHO Treatment Eligibility Guidelines of a CD4 count &lt;200 or WHO Stage IV </w:t>
      </w:r>
      <w:r w:rsidR="0004446E">
        <w:lastRenderedPageBreak/>
        <w:t xml:space="preserve">{WorldHealthOrganization:2005ws}. This is updated in 2011 to a CD4 count of &lt;350 or WHO Stage III/IV{WorldHealthOrganization:2010wj}. </w:t>
      </w:r>
    </w:p>
    <w:p w14:paraId="6E4807DA" w14:textId="77777777" w:rsidR="00C07325" w:rsidRDefault="00C07325">
      <w:pPr>
        <w:pStyle w:val="normal0"/>
        <w:contextualSpacing w:val="0"/>
        <w:rPr>
          <w:ins w:id="27" w:author="Tim Hallett" w:date="2015-01-07T12:07:00Z"/>
        </w:rPr>
      </w:pPr>
    </w:p>
    <w:p w14:paraId="5C62217E" w14:textId="77777777" w:rsidR="00F24045" w:rsidRDefault="00F24045" w:rsidP="003149AB">
      <w:pPr>
        <w:pStyle w:val="normal0"/>
        <w:ind w:firstLine="720"/>
        <w:contextualSpacing w:val="0"/>
        <w:rPr>
          <w:ins w:id="28"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29"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0"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1" w:author="Tim Hallett" w:date="2015-01-07T12:07:00Z"/>
        </w:rPr>
      </w:pPr>
      <w:bookmarkStart w:id="32" w:name="h.iogg3anz8zdv" w:colFirst="0" w:colLast="0"/>
      <w:bookmarkStart w:id="33" w:name="h.hslqb1xxus50" w:colFirst="0" w:colLast="0"/>
      <w:bookmarkEnd w:id="32"/>
      <w:bookmarkEnd w:id="33"/>
      <w:ins w:id="34"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5" w:author="Tim Hallett" w:date="2015-01-07T12:07:00Z"/>
        </w:rPr>
      </w:pPr>
    </w:p>
    <w:p w14:paraId="77B2A860" w14:textId="77777777" w:rsidR="00F24045" w:rsidRDefault="00F24045" w:rsidP="00F24045">
      <w:pPr>
        <w:pStyle w:val="normal0"/>
        <w:ind w:firstLine="720"/>
        <w:contextualSpacing w:val="0"/>
        <w:rPr>
          <w:ins w:id="36" w:author="Tim Hallett" w:date="2015-01-07T12:07:00Z"/>
        </w:rPr>
      </w:pPr>
      <w:ins w:id="37" w:author="Tim Hallett" w:date="2015-01-07T12:07:00Z">
        <w:r>
          <w:t>Since launching in 2006, the AMPATH Medical Record System (AMRS) has been collecting individual-level data on the AMPATH AIDS-control system</w:t>
        </w:r>
      </w:ins>
      <w:ins w:id="38" w:author="Tim Hallett" w:date="2015-01-07T12:15:00Z">
        <w:r w:rsidR="00361DF5">
          <w:t xml:space="preserve"> </w:t>
        </w:r>
      </w:ins>
      <w:ins w:id="39" w:author="Tim Hallett" w:date="2015-01-07T12:07:00Z">
        <w:r>
          <w:t xml:space="preserve">{Einterz:2007js, Tierney:2007th}. Service delivery occurs through public sector hospitals and health centres run by the Ministry of Health{Einterz:2007js}. AMPATH has very well established VCT and PICT programmes, and after trialing the use of HBCT in 2007, officially rolled it out in 2010{Wachira:2013dc}. </w:t>
        </w:r>
      </w:ins>
    </w:p>
    <w:p w14:paraId="1BF258B9" w14:textId="77777777" w:rsidR="00F24045" w:rsidRDefault="00F24045" w:rsidP="00F24045">
      <w:pPr>
        <w:pStyle w:val="normal0"/>
        <w:contextualSpacing w:val="0"/>
        <w:rPr>
          <w:ins w:id="40" w:author="Tim Hallett" w:date="2015-01-07T12:07:00Z"/>
        </w:rPr>
      </w:pPr>
    </w:p>
    <w:p w14:paraId="3B426FC6" w14:textId="77777777" w:rsidR="00F24045" w:rsidRDefault="00F24045" w:rsidP="00F24045">
      <w:pPr>
        <w:pStyle w:val="normal0"/>
        <w:ind w:firstLine="720"/>
        <w:contextualSpacing w:val="0"/>
        <w:rPr>
          <w:ins w:id="41" w:author="Tim Hallett" w:date="2015-01-07T12:11:00Z"/>
        </w:rPr>
      </w:pPr>
      <w:ins w:id="42" w:author="Tim Hallett" w:date="2015-01-07T12:07:00Z">
        <w:r>
          <w:t xml:space="preserve">Using data from the Port Victoria catchment area, </w:t>
        </w:r>
      </w:ins>
      <w:ins w:id="43" w:author="Tim Hallett" w:date="2015-01-07T12:15:00Z">
        <w:r w:rsidR="00361DF5">
          <w:t>we</w:t>
        </w:r>
      </w:ins>
      <w:ins w:id="44"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5"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6" w:author="Tim Hallett" w:date="2015-01-07T12:07:00Z"/>
        </w:rPr>
      </w:pPr>
    </w:p>
    <w:p w14:paraId="231AC710" w14:textId="11764635" w:rsidR="00C07325" w:rsidRDefault="00D31246" w:rsidP="00084F40">
      <w:pPr>
        <w:pStyle w:val="normal0"/>
        <w:ind w:firstLine="720"/>
        <w:contextualSpacing w:val="0"/>
      </w:pPr>
      <w:ins w:id="47"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8"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49" w:author="Tim Hallett" w:date="2015-01-07T12:11:00Z"/>
        </w:rPr>
      </w:pPr>
      <w:bookmarkStart w:id="50" w:name="h.wvtuqq7mpsy1" w:colFirst="0" w:colLast="0"/>
      <w:bookmarkEnd w:id="50"/>
      <w:ins w:id="51" w:author="Tim Hallett" w:date="2015-01-07T12:11:00Z">
        <w:r>
          <w:t>Intervention</w:t>
        </w:r>
      </w:ins>
      <w:r w:rsidR="00757637">
        <w:t>s</w:t>
      </w:r>
    </w:p>
    <w:p w14:paraId="7DA540BF" w14:textId="77777777" w:rsidR="00D31246" w:rsidRDefault="00D31246" w:rsidP="00D31246">
      <w:pPr>
        <w:pStyle w:val="normal0"/>
        <w:contextualSpacing w:val="0"/>
        <w:rPr>
          <w:ins w:id="52" w:author="Tim Hallett" w:date="2015-01-07T12:11:00Z"/>
        </w:rPr>
      </w:pPr>
      <w:ins w:id="53"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4" w:name="h.zedl01pfmy8z" w:colFirst="0" w:colLast="0"/>
      <w:bookmarkEnd w:id="54"/>
      <w:r>
        <w:t xml:space="preserve">Cost </w:t>
      </w:r>
      <w:ins w:id="55" w:author="Tim Hallett" w:date="2015-01-07T12:08:00Z">
        <w:r w:rsidR="00F24045">
          <w:t>Estimates</w:t>
        </w:r>
      </w:ins>
    </w:p>
    <w:p w14:paraId="79A8F705" w14:textId="66B13E0C" w:rsidR="00C07325" w:rsidRDefault="0004446E">
      <w:pPr>
        <w:pStyle w:val="normal0"/>
        <w:contextualSpacing w:val="0"/>
        <w:rPr>
          <w:ins w:id="56"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EE6BE4">
        <w:instrText xml:space="preserve"> ADDIN PAPERS2_CITATIONS &lt;citation&gt;&lt;uuid&gt;F370479C-16E6-4691-95D6-73B430D9A815&lt;/uuid&gt;&lt;priority&gt;34&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7" w:author="Tim Hallett" w:date="2015-01-07T12:45:00Z">
        <w:r>
          <w:t xml:space="preserve">Discounting? Perspective? </w:t>
        </w:r>
      </w:ins>
    </w:p>
    <w:p w14:paraId="043E3B43" w14:textId="77777777" w:rsidR="00C07325" w:rsidRDefault="0004446E">
      <w:pPr>
        <w:pStyle w:val="Heading2"/>
        <w:contextualSpacing w:val="0"/>
      </w:pPr>
      <w:bookmarkStart w:id="58" w:name="h.rl97lz7j3hfn" w:colFirst="0" w:colLast="0"/>
      <w:bookmarkEnd w:id="58"/>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2010{Salomon:2012ib}</w:t>
      </w:r>
      <w:r>
        <w:t>. We also looked at the care experience of individuals who died from HIV-related deaths between 2010 and 2030.</w:t>
      </w:r>
      <w:bookmarkStart w:id="59" w:name="h.q8tpsglr34se" w:colFirst="0" w:colLast="0"/>
      <w:bookmarkStart w:id="60" w:name="h.7plpjkukklh8" w:colFirst="0" w:colLast="0"/>
      <w:bookmarkEnd w:id="59"/>
      <w:bookmarkEnd w:id="60"/>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lastRenderedPageBreak/>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414211E3"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8E6CF6">
              <w:instrText xml:space="preserve"> ADDIN PAPERS2_CITATIONS &lt;citation&gt;&lt;uuid&gt;4337C285-CE3E-4E92-B625-1C99D102DB54&lt;/uuid&gt;&lt;priority&gt;0&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T </w:instrText>
            </w:r>
            <w:r w:rsidR="008E6CF6">
              <w:fldChar w:fldCharType="separate"/>
            </w:r>
            <w:r w:rsidR="008E6CF6">
              <w:rPr>
                <w:lang w:val="en-US"/>
              </w:rPr>
              <w:t>{Salomon:2012ib}</w:t>
            </w:r>
            <w:r w:rsidR="008E6CF6">
              <w:fldChar w:fldCharType="end"/>
            </w:r>
            <w:r w:rsidR="008E6CF6">
              <w:t>.</w:t>
            </w:r>
          </w:p>
          <w:p w14:paraId="01D8897D" w14:textId="0FCFB34A"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8E6CF6">
              <w:instrText xml:space="preserve"> ADDIN PAPERS2_CITATIONS &lt;citation&gt;&lt;uuid&gt;96CB6051-9D6D-4E2B-928E-59B2D7457E9D&lt;/uuid&gt;&lt;priority&gt;0&lt;/priority&gt;&lt;publications&gt;&lt;publication&gt;&lt;type&gt;400&lt;/type&gt;&lt;publication_date&gt;99201200001200000000200000&lt;/publication_date&gt;&lt;title&gt;Multi-Country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Access&lt;/middleNames&gt;&lt;lastName&gt;Initiative&lt;/lastName&gt;&lt;/author&gt;&lt;/authors&gt;&lt;/publication&gt;&lt;/publications&gt;&lt;cites&gt;&lt;/cites&gt;&lt;/citation&gt;T </w:instrText>
            </w:r>
            <w:r w:rsidR="008E6CF6">
              <w:fldChar w:fldCharType="separate"/>
            </w:r>
            <w:r w:rsidR="008E6CF6">
              <w:rPr>
                <w:lang w:val="en-US"/>
              </w:rPr>
              <w:t>{Tagar:GTMxY-pi}</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61"/>
      </w:r>
      <w:r w:rsidR="00B10991">
        <w:rPr>
          <w:rStyle w:val="CommentReference"/>
        </w:rPr>
        <w:commentReference w:id="62"/>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3" w:name="h.dos6ozntvgnl" w:colFirst="0" w:colLast="0"/>
            <w:bookmarkEnd w:id="63"/>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237FE1B7"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EE6BE4">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6BA66FB4"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EE6BE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EE6BE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EE6BE4">
              <w:rPr>
                <w:sz w:val="12"/>
                <w:szCs w:val="12"/>
              </w:rPr>
              <w:instrText xml:space="preserve"> ADDIN PAPERS2_CITATIONS &lt;citation&gt;&lt;uuid&gt;869D0BE8-50B7-4F49-9BAE-48647D0D2577&lt;/uuid&gt;&lt;priority&gt;0&lt;/priority&gt;&lt;publications&gt;&lt;publication&gt;&lt;type&gt;400&lt;/type&gt;&lt;publication_date&gt;99201200001200000000200000&lt;/publication_date&gt;&lt;title&gt;Multi-Country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12D142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9C71BC51-5E23-49F6-AC3F-F8E7D1BC516F&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4"/>
            <w:commentRangeStart w:id="65"/>
            <w:r w:rsidRPr="00EE6BE4">
              <w:rPr>
                <w:sz w:val="12"/>
                <w:szCs w:val="12"/>
              </w:rPr>
              <w:t>No additional costs applied.</w:t>
            </w:r>
            <w:commentRangeEnd w:id="64"/>
            <w:r w:rsidRPr="00EE6BE4">
              <w:rPr>
                <w:rStyle w:val="CommentReference"/>
                <w:sz w:val="12"/>
                <w:szCs w:val="12"/>
              </w:rPr>
              <w:commentReference w:id="64"/>
            </w:r>
            <w:commentRangeEnd w:id="65"/>
            <w:r w:rsidR="007D5486">
              <w:rPr>
                <w:rStyle w:val="CommentReference"/>
              </w:rPr>
              <w:commentReference w:id="65"/>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6"/>
            <w:commentRangeStart w:id="67"/>
            <w:r w:rsidRPr="008D305E">
              <w:rPr>
                <w:sz w:val="16"/>
                <w:szCs w:val="16"/>
              </w:rPr>
              <w:t>At VCT testing, a POC CD4 test is given to patients reducing the risk of not linking to 0%.</w:t>
            </w:r>
            <w:commentRangeEnd w:id="66"/>
            <w:r>
              <w:rPr>
                <w:rStyle w:val="CommentReference"/>
              </w:rPr>
              <w:commentReference w:id="66"/>
            </w:r>
            <w:commentRangeEnd w:id="67"/>
            <w:r w:rsidR="003A1A60">
              <w:rPr>
                <w:rStyle w:val="CommentReference"/>
              </w:rPr>
              <w:commentReference w:id="67"/>
            </w:r>
          </w:p>
        </w:tc>
        <w:tc>
          <w:tcPr>
            <w:tcW w:w="2268" w:type="dxa"/>
            <w:shd w:val="clear" w:color="auto" w:fill="auto"/>
            <w:tcMar>
              <w:top w:w="100" w:type="dxa"/>
              <w:left w:w="100" w:type="dxa"/>
              <w:bottom w:w="100" w:type="dxa"/>
              <w:right w:w="100" w:type="dxa"/>
            </w:tcMar>
          </w:tcPr>
          <w:p w14:paraId="469A9FAF" w14:textId="5FCDC928"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AA172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AA172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AA1724">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0758186C"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&lt;citation&gt;&lt;uuid&gt;B3643331-F938-4CDC-BFB5-C22EF9C5530A&lt;/uuid&gt;&lt;priority&gt;37&lt;/priority&gt;&lt;publications&gt;&lt;publication&gt;&lt;uuid&gt;4A882BF9-DB3B-4DCE-8BE7-D1CA4B2C940B&lt;/uuid&gt;&lt;volume&gt;15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22E46E2"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DB26C3">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DB26C3">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4E2EB4A"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&lt;citation&gt;&lt;uuid&gt;EDF4218E-80B5-412E-BF21-6A9A2A83172B&lt;/uuid&gt;&lt;priority&gt;38&lt;/priority&gt;&lt;publications&gt;&lt;publication&gt;&lt;uuid&gt;4A882BF9-DB3B-4DCE-8BE7-D1CA4B2C940B&lt;/uuid&gt;&lt;volume&gt;15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0C38613"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EE6BE4">
              <w:rPr>
                <w:sz w:val="12"/>
                <w:szCs w:val="12"/>
              </w:rPr>
              <w:instrText xml:space="preserve"> ADDIN PAPERS2_CITATIONS &lt;citation&gt;&lt;uuid&gt;D261D43C-91FA-40E2-972E-8BB8421EC426&lt;/uuid&gt;&lt;priority&gt;39&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8"/>
            <w:r w:rsidRPr="008D305E">
              <w:rPr>
                <w:sz w:val="16"/>
                <w:szCs w:val="16"/>
              </w:rPr>
              <w:t>Immediate ART &amp; HBCT</w:t>
            </w:r>
            <w:commentRangeEnd w:id="68"/>
            <w:r>
              <w:rPr>
                <w:rStyle w:val="CommentReference"/>
              </w:rPr>
              <w:commentReference w:id="68"/>
            </w:r>
            <w:r w:rsidR="008403D4">
              <w:rPr>
                <w:sz w:val="16"/>
                <w:szCs w:val="16"/>
              </w:rPr>
              <w:t xml:space="preserve"> </w:t>
            </w:r>
            <w:commentRangeStart w:id="69"/>
            <w:r w:rsidR="008403D4">
              <w:rPr>
                <w:sz w:val="16"/>
                <w:szCs w:val="16"/>
              </w:rPr>
              <w:t>(every four years, 90% coverage. 5.4% linked if had not previously been diagnosed, else 25%).</w:t>
            </w:r>
            <w:commentRangeEnd w:id="69"/>
            <w:r w:rsidR="00341091">
              <w:rPr>
                <w:rStyle w:val="CommentReference"/>
              </w:rPr>
              <w:commentReference w:id="69"/>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0"/>
            <w:r w:rsidRPr="008D305E">
              <w:rPr>
                <w:sz w:val="16"/>
                <w:szCs w:val="16"/>
              </w:rPr>
              <w:t xml:space="preserve">, </w:t>
            </w:r>
            <w:commentRangeStart w:id="71"/>
            <w:r w:rsidRPr="008D305E">
              <w:rPr>
                <w:sz w:val="16"/>
                <w:szCs w:val="16"/>
              </w:rPr>
              <w:t>but 20% fail to start ART and 20% fail to link to ART</w:t>
            </w:r>
            <w:commentRangeEnd w:id="71"/>
            <w:r>
              <w:rPr>
                <w:rStyle w:val="CommentReference"/>
              </w:rPr>
              <w:commentReference w:id="71"/>
            </w:r>
            <w:commentRangeEnd w:id="70"/>
            <w:r w:rsidR="0063026B">
              <w:rPr>
                <w:rStyle w:val="CommentReference"/>
              </w:rPr>
              <w:commentReference w:id="70"/>
            </w:r>
          </w:p>
        </w:tc>
        <w:tc>
          <w:tcPr>
            <w:tcW w:w="2268" w:type="dxa"/>
            <w:shd w:val="clear" w:color="auto" w:fill="auto"/>
            <w:tcMar>
              <w:top w:w="100" w:type="dxa"/>
              <w:left w:w="100" w:type="dxa"/>
              <w:bottom w:w="100" w:type="dxa"/>
              <w:right w:w="100" w:type="dxa"/>
            </w:tcMar>
          </w:tcPr>
          <w:p w14:paraId="7C3A8AC7" w14:textId="268D268C"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2" w:name="h.y4wfwt853tej" w:colFirst="0" w:colLast="0"/>
      <w:bookmarkStart w:id="73" w:name="h.t1c7wugpot58" w:colFirst="0" w:colLast="0"/>
      <w:bookmarkEnd w:id="72"/>
      <w:bookmarkEnd w:id="73"/>
    </w:p>
    <w:p w14:paraId="3DC902CD" w14:textId="31A67485" w:rsidR="00E21A23" w:rsidRDefault="00E21A23">
      <w:pPr>
        <w:rPr>
          <w:sz w:val="26"/>
        </w:rPr>
      </w:pPr>
    </w:p>
    <w:p w14:paraId="637D57EC" w14:textId="77777777" w:rsidR="005F5B67" w:rsidRDefault="0004446E" w:rsidP="005B464A">
      <w:pPr>
        <w:pStyle w:val="Heading1"/>
        <w:contextualSpacing w:val="0"/>
        <w:rPr>
          <w:ins w:id="74" w:author="Tim Hallett" w:date="2015-01-07T12:42:00Z"/>
          <w:i/>
        </w:rPr>
      </w:pPr>
      <w:r>
        <w:t xml:space="preserve">Results </w:t>
      </w:r>
      <w:r>
        <w:rPr>
          <w:i/>
        </w:rPr>
        <w:t>(1000 words)</w:t>
      </w:r>
    </w:p>
    <w:p w14:paraId="5AA2F6B0" w14:textId="77777777" w:rsidR="00181EEC" w:rsidRDefault="00181EEC" w:rsidP="00784AEC">
      <w:pPr>
        <w:pStyle w:val="normal0"/>
        <w:rPr>
          <w:ins w:id="75" w:author="Tim Hallett" w:date="2015-01-07T12:42:00Z"/>
        </w:rPr>
      </w:pPr>
    </w:p>
    <w:p w14:paraId="5062C897" w14:textId="62FD389C" w:rsidR="00181EEC" w:rsidRPr="00784AEC" w:rsidRDefault="00181EEC" w:rsidP="00784AEC">
      <w:pPr>
        <w:pStyle w:val="normal0"/>
        <w:rPr>
          <w:i/>
        </w:rPr>
      </w:pPr>
      <w:ins w:id="76" w:author="Tim Hallett" w:date="2015-01-07T12:42:00Z">
        <w:r w:rsidRPr="00784AEC">
          <w:rPr>
            <w:i/>
          </w:rPr>
          <w:t>Current Sources of Health Losses.</w:t>
        </w:r>
      </w:ins>
    </w:p>
    <w:p w14:paraId="78B63234" w14:textId="346CF4F2" w:rsidR="00906DB9" w:rsidRPr="005F5B67" w:rsidRDefault="00C376C4" w:rsidP="00906DB9">
      <w:pPr>
        <w:pStyle w:val="normal0"/>
        <w:ind w:firstLine="361"/>
      </w:pPr>
      <w:ins w:id="77"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8"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79" w:author="Tim Hallett" w:date="2015-01-07T12:37:00Z">
        <w:r w:rsidR="00741DE2">
          <w:t xml:space="preserve">the </w:t>
        </w:r>
      </w:ins>
      <w:ins w:id="80" w:author="Tim Hallett" w:date="2015-01-07T12:38:00Z">
        <w:r w:rsidR="00DA48FC">
          <w:t>deceased persons</w:t>
        </w:r>
      </w:ins>
      <w:ins w:id="81"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2"/>
      <w:r w:rsidR="00A54E32">
        <w:t>Among</w:t>
      </w:r>
      <w:commentRangeStart w:id="83"/>
      <w:r w:rsidR="00A54E32">
        <w:t xml:space="preserve"> </w:t>
      </w:r>
      <w:commentRangeEnd w:id="83"/>
      <w:ins w:id="84" w:author="Tim Hallett" w:date="2015-01-07T12:38:00Z">
        <w:r w:rsidR="00DA48FC">
          <w:t xml:space="preserve"> deceased persons </w:t>
        </w:r>
      </w:ins>
      <w:r w:rsidR="00741DE2">
        <w:rPr>
          <w:rStyle w:val="CommentReference"/>
        </w:rPr>
        <w:commentReference w:id="83"/>
      </w:r>
      <w:commentRangeEnd w:id="82"/>
      <w:r w:rsidR="006E641A">
        <w:rPr>
          <w:rStyle w:val="CommentReference"/>
        </w:rPr>
        <w:commentReference w:id="82"/>
      </w:r>
      <w:r w:rsidR="00A54E32">
        <w:t xml:space="preserve">that </w:t>
      </w:r>
      <w:ins w:id="85" w:author="Tim Hallett" w:date="2015-01-07T12:38:00Z">
        <w:r w:rsidR="00DA48FC">
          <w:t xml:space="preserve">had </w:t>
        </w:r>
      </w:ins>
      <w:r w:rsidR="00A54E32">
        <w:t>engage</w:t>
      </w:r>
      <w:ins w:id="86"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7"/>
      <w:r w:rsidR="00A54E32">
        <w:t>care</w:t>
      </w:r>
      <w:commentRangeEnd w:id="87"/>
      <w:r w:rsidR="00DA48FC">
        <w:rPr>
          <w:rStyle w:val="CommentReference"/>
        </w:rPr>
        <w:commentReference w:id="87"/>
      </w:r>
      <w:r w:rsidR="00A54E32">
        <w:t>.</w:t>
      </w:r>
    </w:p>
    <w:p w14:paraId="1844B2ED" w14:textId="77777777" w:rsidR="007A51FF" w:rsidRDefault="007A51FF" w:rsidP="00CA15E4">
      <w:pPr>
        <w:pStyle w:val="normal0"/>
        <w:ind w:firstLine="720"/>
      </w:pPr>
    </w:p>
    <w:p w14:paraId="362671C7" w14:textId="44419ADE" w:rsidR="00BF66CB" w:rsidRDefault="007628D2" w:rsidP="00BF66CB">
      <w:pPr>
        <w:pStyle w:val="normal0"/>
        <w:ind w:firstLine="720"/>
      </w:pPr>
      <w:ins w:id="88" w:author="Tim Hallett" w:date="2015-01-07T12:39:00Z">
        <w:r>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4091D29" w:rsidR="00181EEC" w:rsidRPr="00181EEC" w:rsidRDefault="00181EEC" w:rsidP="00517DDF">
      <w:pPr>
        <w:pStyle w:val="normal0"/>
        <w:rPr>
          <w:ins w:id="89" w:author="Tim Hallett" w:date="2015-01-07T12:42:00Z"/>
          <w:i/>
        </w:rPr>
      </w:pPr>
    </w:p>
    <w:p w14:paraId="04EB212A" w14:textId="0CB084BD" w:rsidR="00181EEC" w:rsidRPr="00517DDF" w:rsidRDefault="00E56711" w:rsidP="00517DDF">
      <w:pPr>
        <w:pStyle w:val="normal0"/>
        <w:rPr>
          <w:i/>
        </w:rPr>
      </w:pPr>
      <w:r>
        <w:rPr>
          <w:noProof/>
          <w:lang w:val="en-US"/>
        </w:rPr>
        <mc:AlternateContent>
          <mc:Choice Requires="wpg">
            <w:drawing>
              <wp:anchor distT="0" distB="0" distL="114300" distR="114300" simplePos="0" relativeHeight="251658240" behindDoc="0" locked="0" layoutInCell="1" allowOverlap="1" wp14:anchorId="76EC04F0" wp14:editId="0D147B05">
                <wp:simplePos x="0" y="0"/>
                <wp:positionH relativeFrom="column">
                  <wp:posOffset>0</wp:posOffset>
                </wp:positionH>
                <wp:positionV relativeFrom="paragraph">
                  <wp:posOffset>38100</wp:posOffset>
                </wp:positionV>
                <wp:extent cx="5829300" cy="2971800"/>
                <wp:effectExtent l="25400" t="25400" r="0" b="0"/>
                <wp:wrapThrough wrapText="bothSides">
                  <wp:wrapPolygon edited="0">
                    <wp:start x="-94" y="-185"/>
                    <wp:lineTo x="-94" y="19385"/>
                    <wp:lineTo x="94" y="20492"/>
                    <wp:lineTo x="94" y="21415"/>
                    <wp:lineTo x="21365" y="21415"/>
                    <wp:lineTo x="21459" y="-185"/>
                    <wp:lineTo x="-94" y="-185"/>
                  </wp:wrapPolygon>
                </wp:wrapThrough>
                <wp:docPr id="11" name="Group 11"/>
                <wp:cNvGraphicFramePr/>
                <a:graphic xmlns:a="http://schemas.openxmlformats.org/drawingml/2006/main">
                  <a:graphicData uri="http://schemas.microsoft.com/office/word/2010/wordprocessingGroup">
                    <wpg:wgp>
                      <wpg:cNvGrpSpPr/>
                      <wpg:grpSpPr>
                        <a:xfrm>
                          <a:off x="0" y="0"/>
                          <a:ext cx="5829300" cy="2971800"/>
                          <a:chOff x="0" y="0"/>
                          <a:chExt cx="5829300" cy="2971800"/>
                        </a:xfrm>
                      </wpg:grpSpPr>
                      <wps:wsp>
                        <wps:cNvPr id="8" name="Text Box 8"/>
                        <wps:cNvSpPr txBox="1"/>
                        <wps:spPr>
                          <a:xfrm>
                            <a:off x="0" y="27432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55480B" w:rsidRPr="00BF66CB" w:rsidRDefault="0055480B" w:rsidP="00E80833">
                              <w:pPr>
                                <w:pStyle w:val="Subtitle"/>
                                <w:contextualSpacing w:val="0"/>
                              </w:pPr>
                              <w:r>
                                <w:t>Figure 2. Comparison between the community view and the clinic view of HIV Care.</w:t>
                              </w:r>
                            </w:p>
                            <w:p w14:paraId="3CFF72B1" w14:textId="77777777" w:rsidR="0055480B" w:rsidRDefault="005548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9605" cy="2661920"/>
                          </a:xfrm>
                          <a:prstGeom prst="rect">
                            <a:avLst/>
                          </a:prstGeom>
                          <a:noFill/>
                          <a:ln w="12700" cmpd="sng">
                            <a:solidFill>
                              <a:srgbClr val="000000"/>
                            </a:solidFill>
                          </a:ln>
                        </pic:spPr>
                      </pic:pic>
                    </wpg:wgp>
                  </a:graphicData>
                </a:graphic>
              </wp:anchor>
            </w:drawing>
          </mc:Choice>
          <mc:Fallback>
            <w:pict>
              <v:group id="Group 11" o:spid="_x0000_s1030" style="position:absolute;left:0;text-align:left;margin-left:0;margin-top:3pt;width:459pt;height:234pt;z-index:251658240" coordsize="5829300,29718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">
                <v:shape id="Text Box 8" o:spid="_x0000_s1031" type="#_x0000_t202" style="position:absolute;top:27432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55480B" w:rsidRPr="00BF66CB" w:rsidRDefault="0055480B" w:rsidP="00E80833">
                        <w:pPr>
                          <w:pStyle w:val="Subtitle"/>
                          <w:contextualSpacing w:val="0"/>
                        </w:pPr>
                        <w:r>
                          <w:t>Figure 2. Comparison between the community view and the clinic view of HIV Care.</w:t>
                        </w:r>
                      </w:p>
                      <w:p w14:paraId="3CFF72B1" w14:textId="77777777" w:rsidR="0055480B" w:rsidRDefault="0055480B"/>
                    </w:txbxContent>
                  </v:textbox>
                </v:shape>
                <v:shape id="Picture 7" o:spid="_x0000_s1032" type="#_x0000_t75" alt="Macintosh HD:Users:jack:Dropbox:DIDE - HIVMC:Treatment Cascade:Paper:Figures:Figure2:Figure2.pdf" style="position:absolute;width:5729605;height:266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T&#10;GATDAAAA2gAAAA8AAABkcnMvZG93bnJldi54bWxEj0FLw0AUhO8F/8PyBG/NRsFWYrdFCwU9tk1R&#10;b4/sMxuafRuyzyT9925B8DjMzDfMajP5Vg3UxyawgfssB0VcBdtwbaA87uZPoKIgW2wDk4ELRdis&#10;b2YrLGwYeU/DQWqVIBwLNOBEukLrWDnyGLPQESfvO/QeJcm+1rbHMcF9qx/yfKE9NpwWHHa0dVSd&#10;Dz/ewOhCfv76lNfdYzmU0/vHZXGSrTF3t9PLMyihSf7Df+03a2AJ1yvpBu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VMYBMMAAADaAAAADwAAAAAAAAAAAAAAAACcAgAA&#10;ZHJzL2Rvd25yZXYueG1sUEsFBgAAAAAEAAQA9wAAAIwDAAAAAA==&#10;" stroked="t" strokeweight="1pt">
                  <v:imagedata r:id="rId13" o:title="Figure2.pdf"/>
                  <v:path arrowok="t"/>
                </v:shape>
                <w10:wrap type="through"/>
              </v:group>
            </w:pict>
          </mc:Fallback>
        </mc:AlternateContent>
      </w:r>
      <w:ins w:id="90" w:author="Tim Hallett" w:date="2015-01-07T12:42:00Z">
        <w:r w:rsidR="00181EEC" w:rsidRPr="00517DDF">
          <w:rPr>
            <w:i/>
          </w:rPr>
          <w:t>The Impact of Isolated Interventions</w:t>
        </w:r>
      </w:ins>
    </w:p>
    <w:p w14:paraId="4B63E9C0" w14:textId="48CECDF5" w:rsidR="000743C3" w:rsidRDefault="008C3ADF" w:rsidP="00E757ED">
      <w:pPr>
        <w:pStyle w:val="normal0"/>
        <w:ind w:firstLine="720"/>
        <w:rPr>
          <w:ins w:id="91" w:author="Tim Hallett" w:date="2015-01-07T12:44:00Z"/>
        </w:rPr>
      </w:pPr>
      <w:ins w:id="92"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w:t>
      </w:r>
      <w:r w:rsidR="00E14801">
        <w:lastRenderedPageBreak/>
        <w:t xml:space="preserve">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3"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4"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5"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6"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7"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8"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99" w:author="Tim Hallett" w:date="2015-01-07T12:43:00Z"/>
          <w:i/>
        </w:rPr>
      </w:pPr>
    </w:p>
    <w:p w14:paraId="4C186D58" w14:textId="77777777" w:rsidR="00181EEC" w:rsidRPr="00E56711" w:rsidRDefault="00181EEC" w:rsidP="00E56711">
      <w:pPr>
        <w:pStyle w:val="normal0"/>
        <w:rPr>
          <w:ins w:id="100" w:author="Tim Hallett" w:date="2015-01-07T12:43:00Z"/>
          <w:i/>
        </w:rPr>
      </w:pPr>
      <w:ins w:id="101"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ins w:id="102" w:author="Tim Hallett" w:date="2015-01-07T13:00:00Z">
        <w:r>
          <w:t xml:space="preserve">An optimal combination of interventions can be found by simulating all possible combinations of interventions and selecting those </w:t>
        </w:r>
      </w:ins>
      <w:r w:rsidR="00533DB5">
        <w:t>that</w:t>
      </w:r>
      <w:ins w:id="103" w:author="Tim Hallett" w:date="2015-01-07T13:00:00Z">
        <w:r>
          <w:t xml:space="preserve">, at each budget level, provide the greatest increase in health. </w:t>
        </w:r>
      </w:ins>
      <w:ins w:id="104" w:author="Tim Hallett" w:date="2015-01-07T13:02:00Z">
        <w:r w:rsidR="00E259EF">
          <w:t>We did this for all the ‘realistic’ interventions and imposed the additional constraint that</w:t>
        </w:r>
        <w:commentRangeStart w:id="105"/>
        <w:r w:rsidR="00E259EF">
          <w:t>,</w:t>
        </w:r>
        <w:commentRangeStart w:id="106"/>
        <w:r w:rsidR="00E259EF">
          <w:t xml:space="preserve"> once an intervention has been included in the combination at one budget level it </w:t>
        </w:r>
        <w:r w:rsidR="00E259EF">
          <w:lastRenderedPageBreak/>
          <w:t xml:space="preserve">cannot be removed at higher budget levels. </w:t>
        </w:r>
      </w:ins>
      <w:commentRangeEnd w:id="105"/>
      <w:ins w:id="107" w:author="Tim Hallett" w:date="2015-01-07T13:03:00Z">
        <w:r w:rsidR="00E259EF">
          <w:rPr>
            <w:rStyle w:val="CommentReference"/>
          </w:rPr>
          <w:commentReference w:id="105"/>
        </w:r>
      </w:ins>
      <w:commentRangeEnd w:id="106"/>
      <w:r w:rsidR="00533DB5">
        <w:rPr>
          <w:rStyle w:val="CommentReference"/>
        </w:rPr>
        <w:commentReference w:id="106"/>
      </w:r>
      <w:ins w:id="109"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0"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11"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bookmarkStart w:id="112" w:name="_GoBack"/>
      <w:bookmarkEnd w:id="112"/>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13" w:name="h.l34fxr5ht8f5" w:colFirst="0" w:colLast="0"/>
      <w:bookmarkEnd w:id="113"/>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14" w:author="Tim Hallett" w:date="2015-01-07T13:22:00Z"/>
          <w:i/>
        </w:rPr>
      </w:pPr>
      <w:r>
        <w:lastRenderedPageBreak/>
        <w:t xml:space="preserve">Discussion </w:t>
      </w:r>
      <w:r>
        <w:rPr>
          <w:i/>
        </w:rPr>
        <w:t>(1500 words)</w:t>
      </w:r>
    </w:p>
    <w:p w14:paraId="0AB35749" w14:textId="77777777" w:rsidR="003F7677" w:rsidRDefault="003F7677">
      <w:pPr>
        <w:pStyle w:val="normal0"/>
        <w:rPr>
          <w:ins w:id="115" w:author="Tim Hallett" w:date="2015-01-07T13:30:00Z"/>
        </w:rPr>
        <w:pPrChange w:id="116" w:author="Tim Hallett" w:date="2015-01-07T13:22:00Z">
          <w:pPr>
            <w:pStyle w:val="Heading1"/>
            <w:contextualSpacing w:val="0"/>
          </w:pPr>
        </w:pPrChange>
      </w:pPr>
    </w:p>
    <w:p w14:paraId="1D28497D" w14:textId="77777777" w:rsidR="00165D56" w:rsidRDefault="00165D56">
      <w:pPr>
        <w:pStyle w:val="normal0"/>
        <w:rPr>
          <w:ins w:id="117" w:author="Tim Hallett" w:date="2015-01-07T13:30:00Z"/>
        </w:rPr>
        <w:pPrChange w:id="118" w:author="Tim Hallett" w:date="2015-01-07T13:22:00Z">
          <w:pPr>
            <w:pStyle w:val="Heading1"/>
            <w:contextualSpacing w:val="0"/>
          </w:pPr>
        </w:pPrChange>
      </w:pPr>
      <w:ins w:id="119" w:author="Tim Hallett" w:date="2015-01-07T13:30:00Z">
        <w:r>
          <w:t>Here’s a “body plan” for the Discussion…</w:t>
        </w:r>
      </w:ins>
    </w:p>
    <w:p w14:paraId="2D97FC34" w14:textId="77777777" w:rsidR="00165D56" w:rsidRDefault="00165D56">
      <w:pPr>
        <w:pStyle w:val="normal0"/>
        <w:rPr>
          <w:ins w:id="120" w:author="Tim Hallett" w:date="2015-01-07T13:22:00Z"/>
        </w:rPr>
        <w:pPrChange w:id="121" w:author="Tim Hallett" w:date="2015-01-07T13:22:00Z">
          <w:pPr>
            <w:pStyle w:val="Heading1"/>
            <w:contextualSpacing w:val="0"/>
          </w:pPr>
        </w:pPrChange>
      </w:pPr>
    </w:p>
    <w:p w14:paraId="3AB32EC8" w14:textId="77777777" w:rsidR="003F7677" w:rsidRDefault="003F7677">
      <w:pPr>
        <w:pStyle w:val="normal0"/>
        <w:rPr>
          <w:ins w:id="122" w:author="Tim Hallett" w:date="2015-01-07T13:23:00Z"/>
        </w:rPr>
        <w:pPrChange w:id="123" w:author="Tim Hallett" w:date="2015-01-07T13:22:00Z">
          <w:pPr>
            <w:pStyle w:val="Heading1"/>
            <w:contextualSpacing w:val="0"/>
          </w:pPr>
        </w:pPrChange>
      </w:pPr>
      <w:ins w:id="124" w:author="Tim Hallett" w:date="2015-01-07T13:25:00Z">
        <w:r>
          <w:t xml:space="preserve">Para 1: </w:t>
        </w:r>
      </w:ins>
      <w:ins w:id="125" w:author="Tim Hallett" w:date="2015-01-07T13:22:00Z">
        <w:r>
          <w:t>Summarise your findings</w:t>
        </w:r>
      </w:ins>
      <w:ins w:id="126" w:author="Tim Hallett" w:date="2015-01-07T13:23:00Z">
        <w:r>
          <w:t xml:space="preserve"> –</w:t>
        </w:r>
      </w:ins>
      <w:ins w:id="127" w:author="Tim Hallett" w:date="2015-01-07T13:25:00Z">
        <w:r>
          <w:t xml:space="preserve"> deaths from outside clinic setting,</w:t>
        </w:r>
      </w:ins>
      <w:ins w:id="128" w:author="Tim Hallett" w:date="2015-01-07T13:23:00Z">
        <w:r>
          <w:t xml:space="preserve"> no single bullet</w:t>
        </w:r>
      </w:ins>
      <w:ins w:id="129" w:author="Tim Hallett" w:date="2015-01-07T13:25:00Z">
        <w:r>
          <w:t xml:space="preserve"> interventions</w:t>
        </w:r>
      </w:ins>
      <w:ins w:id="130" w:author="Tim Hallett" w:date="2015-01-07T13:23:00Z">
        <w:r>
          <w:t xml:space="preserve">, </w:t>
        </w:r>
      </w:ins>
      <w:ins w:id="131" w:author="Tim Hallett" w:date="2015-01-07T13:25:00Z">
        <w:r>
          <w:t>combinations</w:t>
        </w:r>
      </w:ins>
      <w:ins w:id="132" w:author="Tim Hallett" w:date="2015-01-07T13:23:00Z">
        <w:r>
          <w:t xml:space="preserve"> good that attac</w:t>
        </w:r>
        <w:r w:rsidR="00433B30">
          <w:t>k all parts of the cascade, pot</w:t>
        </w:r>
        <w:r>
          <w:t xml:space="preserve">entilaly gets as great an impact as UTT, although “immediate ART” </w:t>
        </w:r>
      </w:ins>
      <w:ins w:id="133" w:author="Tim Hallett" w:date="2015-01-07T13:24:00Z">
        <w:r>
          <w:t xml:space="preserve">gets almost same impact and </w:t>
        </w:r>
      </w:ins>
      <w:ins w:id="134" w:author="Tim Hallett" w:date="2015-01-07T13:25:00Z">
        <w:r>
          <w:t>is a lot s</w:t>
        </w:r>
      </w:ins>
      <w:ins w:id="135" w:author="Tim Hallett" w:date="2015-01-07T13:23:00Z">
        <w:r>
          <w:t>impler.</w:t>
        </w:r>
      </w:ins>
    </w:p>
    <w:p w14:paraId="07168AF9" w14:textId="77777777" w:rsidR="003F7677" w:rsidRDefault="003F7677">
      <w:pPr>
        <w:pStyle w:val="normal0"/>
        <w:rPr>
          <w:ins w:id="136" w:author="Tim Hallett" w:date="2015-01-07T13:31:00Z"/>
        </w:rPr>
        <w:pPrChange w:id="137" w:author="Tim Hallett" w:date="2015-01-07T13:22:00Z">
          <w:pPr>
            <w:pStyle w:val="Heading1"/>
            <w:contextualSpacing w:val="0"/>
          </w:pPr>
        </w:pPrChange>
      </w:pPr>
    </w:p>
    <w:p w14:paraId="06DE1D8B" w14:textId="77777777" w:rsidR="007E3CA9" w:rsidRDefault="007E3CA9">
      <w:pPr>
        <w:pStyle w:val="normal0"/>
        <w:rPr>
          <w:ins w:id="138" w:author="Tim Hallett" w:date="2015-01-07T13:31:00Z"/>
        </w:rPr>
        <w:pPrChange w:id="139" w:author="Tim Hallett" w:date="2015-01-07T13:22:00Z">
          <w:pPr>
            <w:pStyle w:val="Heading1"/>
            <w:contextualSpacing w:val="0"/>
          </w:pPr>
        </w:pPrChange>
      </w:pPr>
      <w:ins w:id="140" w:author="Tim Hallett" w:date="2015-01-07T13:31:00Z">
        <w:r>
          <w:t xml:space="preserve">Para 2: So what should the world do based on this? Stop looking at outcomes from only clinic perspective, but evaluate from poplation perspective. Look at deaths in the </w:t>
        </w:r>
      </w:ins>
      <w:ins w:id="141" w:author="Tim Hallett" w:date="2015-01-07T13:32:00Z">
        <w:r>
          <w:t>community</w:t>
        </w:r>
      </w:ins>
      <w:ins w:id="142" w:author="Tim Hallett" w:date="2015-01-07T13:31:00Z">
        <w:r>
          <w:t>.</w:t>
        </w:r>
      </w:ins>
      <w:ins w:id="143" w:author="Tim Hallett" w:date="2015-01-07T13:32:00Z">
        <w:r>
          <w:t xml:space="preserve"> Understand point in the cascade for persons dying. </w:t>
        </w:r>
        <w:r w:rsidR="002B5DF0">
          <w:t xml:space="preserve">Stop focussing on and evaluating single interventions. </w:t>
        </w:r>
      </w:ins>
      <w:ins w:id="144" w:author="Tim Hallett" w:date="2015-01-07T13:33:00Z">
        <w:r w:rsidR="00115A1A">
          <w:t xml:space="preserve">Don’t roll-out a wide-spread UTT until the cascade is fixed.  See </w:t>
        </w:r>
      </w:ins>
      <w:ins w:id="145" w:author="Tim Hallett" w:date="2015-01-07T13:34:00Z">
        <w:r w:rsidR="00B266C0">
          <w:t>Immediate</w:t>
        </w:r>
      </w:ins>
      <w:ins w:id="146" w:author="Tim Hallett" w:date="2015-01-07T13:33:00Z">
        <w:r w:rsidR="00115A1A">
          <w:t xml:space="preserve"> ART for what it is – a way to circumnavigate operational challeneges</w:t>
        </w:r>
      </w:ins>
      <w:ins w:id="147" w:author="Tim Hallett" w:date="2015-01-07T13:34:00Z">
        <w:r w:rsidR="00115A1A">
          <w:t xml:space="preserve"> (and </w:t>
        </w:r>
        <w:r w:rsidR="00B266C0">
          <w:t>secondarily</w:t>
        </w:r>
        <w:r w:rsidR="00115A1A">
          <w:t>, to get prevention impact)</w:t>
        </w:r>
      </w:ins>
      <w:ins w:id="148" w:author="Tim Hallett" w:date="2015-01-07T13:33:00Z">
        <w:r w:rsidR="00115A1A">
          <w:t xml:space="preserve"> rather than as a way to gain additiaonl clinic benefit.</w:t>
        </w:r>
      </w:ins>
      <w:ins w:id="149" w:author="Tim Hallett" w:date="2015-01-07T13:32:00Z">
        <w:r w:rsidR="002B5DF0">
          <w:t xml:space="preserve"> </w:t>
        </w:r>
      </w:ins>
    </w:p>
    <w:p w14:paraId="122021FC" w14:textId="77777777" w:rsidR="007E3CA9" w:rsidRDefault="007E3CA9">
      <w:pPr>
        <w:pStyle w:val="normal0"/>
        <w:rPr>
          <w:ins w:id="150" w:author="Tim Hallett" w:date="2015-01-07T13:25:00Z"/>
        </w:rPr>
        <w:pPrChange w:id="151" w:author="Tim Hallett" w:date="2015-01-07T13:22:00Z">
          <w:pPr>
            <w:pStyle w:val="Heading1"/>
            <w:contextualSpacing w:val="0"/>
          </w:pPr>
        </w:pPrChange>
      </w:pPr>
    </w:p>
    <w:p w14:paraId="75C474C5" w14:textId="77777777" w:rsidR="003F7677" w:rsidRDefault="007E3CA9" w:rsidP="003F7677">
      <w:pPr>
        <w:pStyle w:val="normal0"/>
        <w:rPr>
          <w:ins w:id="152" w:author="Tim Hallett" w:date="2015-01-07T13:25:00Z"/>
        </w:rPr>
      </w:pPr>
      <w:ins w:id="153" w:author="Tim Hallett" w:date="2015-01-07T13:25:00Z">
        <w:r>
          <w:t>Para 3</w:t>
        </w:r>
        <w:r w:rsidR="003F7677">
          <w:t xml:space="preserve">: Say it isn’t exactly AMPATH, but is a bit like W Kenya and maybe elsewhere. </w:t>
        </w:r>
      </w:ins>
      <w:ins w:id="154" w:author="Tim Hallett" w:date="2015-01-07T13:26:00Z">
        <w:r w:rsidR="003F7677">
          <w:t xml:space="preserve">Talk about difference between settings. </w:t>
        </w:r>
      </w:ins>
      <w:ins w:id="155" w:author="Tim Hallett" w:date="2015-01-07T13:25:00Z">
        <w:r w:rsidR="003F7677">
          <w:t>Talk about other model results.</w:t>
        </w:r>
      </w:ins>
    </w:p>
    <w:p w14:paraId="0CC09A90" w14:textId="77777777" w:rsidR="003F7677" w:rsidRDefault="003F7677">
      <w:pPr>
        <w:pStyle w:val="normal0"/>
        <w:rPr>
          <w:ins w:id="156" w:author="Tim Hallett" w:date="2015-01-07T13:26:00Z"/>
        </w:rPr>
        <w:pPrChange w:id="157" w:author="Tim Hallett" w:date="2015-01-07T13:22:00Z">
          <w:pPr>
            <w:pStyle w:val="Heading1"/>
            <w:contextualSpacing w:val="0"/>
          </w:pPr>
        </w:pPrChange>
      </w:pPr>
    </w:p>
    <w:p w14:paraId="53F6367E" w14:textId="77777777" w:rsidR="00433B30" w:rsidRDefault="007E3CA9">
      <w:pPr>
        <w:pStyle w:val="normal0"/>
        <w:rPr>
          <w:ins w:id="158" w:author="Tim Hallett" w:date="2015-01-07T13:26:00Z"/>
        </w:rPr>
        <w:pPrChange w:id="159" w:author="Tim Hallett" w:date="2015-01-07T13:22:00Z">
          <w:pPr>
            <w:pStyle w:val="Heading1"/>
            <w:contextualSpacing w:val="0"/>
          </w:pPr>
        </w:pPrChange>
      </w:pPr>
      <w:ins w:id="160"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pPr>
        <w:pStyle w:val="normal0"/>
        <w:rPr>
          <w:ins w:id="161" w:author="Tim Hallett" w:date="2015-01-07T13:25:00Z"/>
        </w:rPr>
        <w:pPrChange w:id="162" w:author="Tim Hallett" w:date="2015-01-07T13:22:00Z">
          <w:pPr>
            <w:pStyle w:val="Heading1"/>
            <w:contextualSpacing w:val="0"/>
          </w:pPr>
        </w:pPrChange>
      </w:pPr>
    </w:p>
    <w:p w14:paraId="266DDB4A" w14:textId="77777777" w:rsidR="003F7677" w:rsidRDefault="003F7677">
      <w:pPr>
        <w:pStyle w:val="normal0"/>
        <w:rPr>
          <w:ins w:id="163" w:author="Tim Hallett" w:date="2015-01-07T13:25:00Z"/>
        </w:rPr>
        <w:pPrChange w:id="164" w:author="Tim Hallett" w:date="2015-01-07T13:22:00Z">
          <w:pPr>
            <w:pStyle w:val="Heading1"/>
            <w:contextualSpacing w:val="0"/>
          </w:pPr>
        </w:pPrChange>
      </w:pPr>
      <w:ins w:id="165" w:author="Tim Hallett" w:date="2015-01-07T13:25:00Z">
        <w:r>
          <w:t>Go through the results again, this time slower and drawing in comparison to other data.</w:t>
        </w:r>
      </w:ins>
    </w:p>
    <w:p w14:paraId="5F82639F" w14:textId="77777777" w:rsidR="003F7677" w:rsidRDefault="003F7677">
      <w:pPr>
        <w:pStyle w:val="normal0"/>
        <w:numPr>
          <w:ilvl w:val="0"/>
          <w:numId w:val="15"/>
        </w:numPr>
        <w:rPr>
          <w:ins w:id="166" w:author="Tim Hallett" w:date="2015-01-07T13:25:00Z"/>
        </w:rPr>
        <w:pPrChange w:id="167" w:author="Tim Hallett" w:date="2015-01-07T13:26:00Z">
          <w:pPr>
            <w:pStyle w:val="Heading1"/>
            <w:contextualSpacing w:val="0"/>
          </w:pPr>
        </w:pPrChange>
      </w:pPr>
      <w:ins w:id="168" w:author="Tim Hallett" w:date="2015-01-07T13:25:00Z">
        <w:r>
          <w:t>Deaths outside clinic. Reference the ALPHA stuff.</w:t>
        </w:r>
      </w:ins>
    </w:p>
    <w:p w14:paraId="2834BE61" w14:textId="77777777" w:rsidR="003F7677" w:rsidRDefault="00B266C0">
      <w:pPr>
        <w:pStyle w:val="normal0"/>
        <w:numPr>
          <w:ilvl w:val="0"/>
          <w:numId w:val="15"/>
        </w:numPr>
        <w:rPr>
          <w:ins w:id="169" w:author="Tim Hallett" w:date="2015-01-07T13:22:00Z"/>
        </w:rPr>
        <w:pPrChange w:id="170" w:author="Tim Hallett" w:date="2015-01-07T13:22:00Z">
          <w:pPr>
            <w:pStyle w:val="Heading1"/>
            <w:contextualSpacing w:val="0"/>
          </w:pPr>
        </w:pPrChange>
      </w:pPr>
      <w:ins w:id="171" w:author="Tim Hallett" w:date="2015-01-07T13:34:00Z">
        <w:r>
          <w:t>Immediate</w:t>
        </w:r>
      </w:ins>
      <w:ins w:id="172" w:author="Tim Hallett" w:date="2015-01-07T13:27:00Z">
        <w:r w:rsidR="00433B30">
          <w:t xml:space="preserve"> ART – Lots of people saying this is sensible. ALso</w:t>
        </w:r>
      </w:ins>
      <w:ins w:id="173" w:author="Tim Hallett" w:date="2015-01-07T13:24:00Z">
        <w:r w:rsidR="003F7677">
          <w:t xml:space="preserve"> is in sympathy with (UNPUBLISHED UNTIL FEB 2015) findings from Rosen et al about how same-day ART gets </w:t>
        </w:r>
      </w:ins>
      <w:ins w:id="174" w:author="Tim Hallett" w:date="2015-01-07T13:27:00Z">
        <w:r w:rsidR="00433B30">
          <w:t>more people suppressed.</w:t>
        </w:r>
      </w:ins>
    </w:p>
    <w:p w14:paraId="0A784D22" w14:textId="77777777" w:rsidR="003F7677" w:rsidRDefault="003F7677">
      <w:pPr>
        <w:pStyle w:val="normal0"/>
        <w:rPr>
          <w:ins w:id="175" w:author="Tim Hallett" w:date="2015-01-07T13:28:00Z"/>
        </w:rPr>
        <w:pPrChange w:id="176" w:author="Tim Hallett" w:date="2015-01-07T13:22:00Z">
          <w:pPr>
            <w:pStyle w:val="Heading1"/>
            <w:contextualSpacing w:val="0"/>
          </w:pPr>
        </w:pPrChange>
      </w:pPr>
    </w:p>
    <w:p w14:paraId="4433C62D" w14:textId="77777777" w:rsidR="00433B30" w:rsidRDefault="007E3CA9">
      <w:pPr>
        <w:pStyle w:val="normal0"/>
        <w:rPr>
          <w:ins w:id="177" w:author="Tim Hallett" w:date="2015-01-07T13:29:00Z"/>
        </w:rPr>
        <w:pPrChange w:id="178" w:author="Tim Hallett" w:date="2015-01-07T13:22:00Z">
          <w:pPr>
            <w:pStyle w:val="Heading1"/>
            <w:contextualSpacing w:val="0"/>
          </w:pPr>
        </w:pPrChange>
      </w:pPr>
      <w:ins w:id="179" w:author="Tim Hallett" w:date="2015-01-07T13:31:00Z">
        <w:r>
          <w:t xml:space="preserve">Big Finish: </w:t>
        </w:r>
      </w:ins>
      <w:ins w:id="180" w:author="Tim Hallett" w:date="2015-01-07T13:28:00Z">
        <w:r w:rsidR="00433B30">
          <w:t>Tell me about the future: We don’t know about motivations of patients (that’s important), We don’t know how this plays out in other settings. We don</w:t>
        </w:r>
      </w:ins>
      <w:ins w:id="181" w:author="Tim Hallett" w:date="2015-01-07T13:29:00Z">
        <w:r w:rsidR="00433B30">
          <w:t>’t know how intervengtions put together would work. And we haven’t got a clue about costs in reality.</w:t>
        </w:r>
      </w:ins>
    </w:p>
    <w:p w14:paraId="1146885D" w14:textId="77777777" w:rsidR="00433B30" w:rsidRDefault="00433B30">
      <w:pPr>
        <w:pStyle w:val="normal0"/>
        <w:rPr>
          <w:ins w:id="182" w:author="Tim Hallett" w:date="2015-01-07T13:29:00Z"/>
        </w:rPr>
        <w:pPrChange w:id="183" w:author="Tim Hallett" w:date="2015-01-07T13:22:00Z">
          <w:pPr>
            <w:pStyle w:val="Heading1"/>
            <w:contextualSpacing w:val="0"/>
          </w:pPr>
        </w:pPrChange>
      </w:pPr>
    </w:p>
    <w:p w14:paraId="59EA0D5C" w14:textId="77777777" w:rsidR="00433B30" w:rsidRDefault="007E3CA9">
      <w:pPr>
        <w:pStyle w:val="normal0"/>
        <w:rPr>
          <w:ins w:id="184" w:author="Tim Hallett" w:date="2015-01-07T13:29:00Z"/>
        </w:rPr>
        <w:pPrChange w:id="185" w:author="Tim Hallett" w:date="2015-01-07T13:22:00Z">
          <w:pPr>
            <w:pStyle w:val="Heading1"/>
            <w:contextualSpacing w:val="0"/>
          </w:pPr>
        </w:pPrChange>
      </w:pPr>
      <w:ins w:id="186" w:author="Tim Hallett" w:date="2015-01-07T13:31:00Z">
        <w:r>
          <w:t xml:space="preserve">Knock-out Blow: </w:t>
        </w:r>
      </w:ins>
      <w:ins w:id="187"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pPr>
        <w:pStyle w:val="normal0"/>
        <w:rPr>
          <w:ins w:id="188" w:author="Tim Hallett" w:date="2015-01-07T13:29:00Z"/>
        </w:rPr>
        <w:pPrChange w:id="189" w:author="Tim Hallett" w:date="2015-01-07T13:22:00Z">
          <w:pPr>
            <w:pStyle w:val="Heading1"/>
            <w:contextualSpacing w:val="0"/>
          </w:pPr>
        </w:pPrChange>
      </w:pPr>
    </w:p>
    <w:p w14:paraId="7E98706A" w14:textId="77777777" w:rsidR="00433B30" w:rsidRDefault="00433B30">
      <w:pPr>
        <w:pStyle w:val="normal0"/>
        <w:rPr>
          <w:ins w:id="190" w:author="Tim Hallett" w:date="2015-01-07T13:22:00Z"/>
        </w:rPr>
        <w:pPrChange w:id="191" w:author="Tim Hallett" w:date="2015-01-07T13:22:00Z">
          <w:pPr>
            <w:pStyle w:val="Heading1"/>
            <w:contextualSpacing w:val="0"/>
          </w:pPr>
        </w:pPrChange>
      </w:pPr>
    </w:p>
    <w:p w14:paraId="391D9197" w14:textId="77777777" w:rsidR="003F7677" w:rsidRPr="003F7677" w:rsidRDefault="003F7677">
      <w:pPr>
        <w:pStyle w:val="normal0"/>
        <w:rPr>
          <w:rPrChange w:id="192" w:author="Tim Hallett" w:date="2015-01-07T13:22:00Z">
            <w:rPr>
              <w:i/>
            </w:rPr>
          </w:rPrChange>
        </w:rPr>
        <w:pPrChange w:id="193" w:author="Tim Hallett" w:date="2015-01-07T13:22:00Z">
          <w:pPr>
            <w:pStyle w:val="Heading1"/>
            <w:contextualSpacing w:val="0"/>
          </w:pPr>
        </w:pPrChange>
      </w:pPr>
    </w:p>
    <w:p w14:paraId="3E671ACF" w14:textId="77777777" w:rsidR="001C6E99" w:rsidRDefault="00522CC2" w:rsidP="00243C83">
      <w:pPr>
        <w:pStyle w:val="normal0"/>
      </w:pPr>
      <w:r>
        <w:tab/>
      </w:r>
      <w:del w:id="194" w:author="Ellen McRobie" w:date="2015-01-06T10:05:00Z">
        <w:r w:rsidDel="003B057D">
          <w:delText xml:space="preserve">As we </w:delText>
        </w:r>
        <w:r w:rsidR="00A34923" w:rsidDel="003B057D">
          <w:delText xml:space="preserve">progress </w:delText>
        </w:r>
        <w:r w:rsidDel="003B057D">
          <w:delText xml:space="preserve">through the fourth decade </w:delText>
        </w:r>
        <w:r w:rsidR="00A34923" w:rsidDel="003B057D">
          <w:delText xml:space="preserve">of this </w:delText>
        </w:r>
        <w:r w:rsidR="00882F43" w:rsidDel="003B057D">
          <w:delText>tenacious</w:delText>
        </w:r>
        <w:r w:rsidR="00A34923" w:rsidDel="003B057D">
          <w:delText xml:space="preserve"> epidemic, </w:delText>
        </w:r>
      </w:del>
      <w:ins w:id="195" w:author="Ellen McRobie" w:date="2015-01-06T10:05:00Z">
        <w:r w:rsidR="003B057D">
          <w:t>T</w:t>
        </w:r>
      </w:ins>
      <w:del w:id="196" w:author="Ellen McRobie" w:date="2015-01-06T10:05:00Z">
        <w:r w:rsidR="00A34923" w:rsidDel="003B057D">
          <w:delText>t</w:delText>
        </w:r>
      </w:del>
      <w:r w:rsidR="00A34923">
        <w:t xml:space="preserve">he tools used to fight HIV are becoming more akin to those used to treat a long-term </w:t>
      </w:r>
      <w:commentRangeStart w:id="197"/>
      <w:r w:rsidR="00A34923">
        <w:t>chronic disease</w:t>
      </w:r>
      <w:commentRangeEnd w:id="197"/>
      <w:r w:rsidR="003B057D">
        <w:rPr>
          <w:rStyle w:val="CommentReference"/>
        </w:rPr>
        <w:commentReference w:id="197"/>
      </w:r>
      <w:r w:rsidR="00E2195F">
        <w:t>{vanSighem:2010gw}</w:t>
      </w:r>
      <w:r w:rsidR="000163BB">
        <w:t>.</w:t>
      </w:r>
      <w:r w:rsidR="009450D2">
        <w:t xml:space="preserve"> Identifying infected individuals is </w:t>
      </w:r>
      <w:commentRangeStart w:id="198"/>
      <w:r w:rsidR="009450D2">
        <w:t>no longer the biggest hurdle</w:t>
      </w:r>
      <w:commentRangeEnd w:id="198"/>
      <w:r w:rsidR="00173ACA">
        <w:rPr>
          <w:rStyle w:val="CommentReference"/>
        </w:rPr>
        <w:commentReference w:id="198"/>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99"/>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 xml:space="preserve">eading to only a small number of individuals engaging, disengaging and then re-engaging with pre-ART care. While this sounds </w:t>
      </w:r>
      <w:r>
        <w:lastRenderedPageBreak/>
        <w:t>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99"/>
      <w:r w:rsidR="003B057D">
        <w:rPr>
          <w:rStyle w:val="CommentReference"/>
        </w:rPr>
        <w:commentReference w:id="199"/>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Additionally, Dan Klein’s pie charts from his presentation that would make a good comparison (SA / Zimbabwe)</w:t>
      </w:r>
      <w:r w:rsidR="00333989" w:rsidRPr="00704298">
        <w:rPr>
          <w:i/>
          <w:color w:val="0000FF"/>
        </w:rPr>
        <w:t>]</w:t>
      </w:r>
      <w:r w:rsidR="00E51134" w:rsidRPr="00E51134">
        <w:rPr>
          <w:color w:val="auto"/>
        </w:rPr>
        <w:t>.</w:t>
      </w:r>
    </w:p>
    <w:p w14:paraId="7DA42F33" w14:textId="77777777" w:rsidR="00333989" w:rsidRDefault="00333989" w:rsidP="00824C31">
      <w:pPr>
        <w:pStyle w:val="normal0"/>
      </w:pPr>
    </w:p>
    <w:p w14:paraId="1EB3A18E" w14:textId="77777777" w:rsidR="00BB2D4E" w:rsidRDefault="00824C31" w:rsidP="00824C31">
      <w:pPr>
        <w:pStyle w:val="normal0"/>
      </w:pPr>
      <w:r>
        <w:tab/>
        <w:t xml:space="preserve">A </w:t>
      </w:r>
      <w:commentRangeStart w:id="200"/>
      <w:r>
        <w:t xml:space="preserve">further cause for concern </w:t>
      </w:r>
      <w:commentRangeEnd w:id="200"/>
      <w:r w:rsidR="00160B94">
        <w:rPr>
          <w:rStyle w:val="CommentReference"/>
        </w:rPr>
        <w:commentReference w:id="200"/>
      </w:r>
      <w:r>
        <w:t>is the nearly 20% of individuals who</w:t>
      </w:r>
      <w:r w:rsidR="00170B8A">
        <w:t xml:space="preserve">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369887A"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EE6BE4">
        <w:instrText xml:space="preserve"> ADDIN PAPERS2_CITATIONS &lt;citation&gt;&lt;uuid&gt;CD8FFEEB-ACAB-4030-8E26-E8A077A2A6DC&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EE6BE4">
        <w:instrText xml:space="preserve"> ADDIN PAPERS2_CITATIONS &lt;citation&gt;&lt;uuid&gt;6C360E2E-9F8E-4C1E-B854-83C4D3F737DA&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EE6BE4">
        <w:instrText xml:space="preserve"> ADDIN PAPERS2_CITATIONS &lt;citation&gt;&lt;uuid&gt;C07A4D6C-37B1-4EAC-9DA0-FF50545B6DC3&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lastRenderedPageBreak/>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700E788"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EE6BE4">
        <w:instrText xml:space="preserve"> ADDIN PAPERS2_CITATIONS &lt;citation&gt;&lt;uuid&gt;CCACA780-9CE2-4262-8752-3EFE8D3CED5F&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EE6BE4">
        <w:instrText xml:space="preserve"> ADDIN PAPERS2_CITATIONS &lt;citation&gt;&lt;uuid&gt;C5DF5295-BE1D-4870-B8AB-2FCE26BEB0A6&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0DCE4A4D"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EE6BE4">
        <w:instrText xml:space="preserve"> ADDIN PAPERS2_CITATIONS &lt;citation&gt;&lt;uuid&gt;CE8B915D-135A-4948-B2FE-DCCC3322064E&lt;/uuid&gt;&lt;priority&gt;47&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EE6BE4">
        <w:instrText xml:space="preserve"> ADDIN PAPERS2_CITATIONS &lt;citation&gt;&lt;uuid&gt;5EC0C3E0-4109-4150-A92E-6B3F74897BC6&lt;/uuid&gt;&lt;priority&gt;48&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EE6BE4">
        <w:instrText xml:space="preserve"> ADDIN PAPERS2_CITATIONS &lt;citation&gt;&lt;uuid&gt;A5791323-B925-4511-93CC-EBDEF4A363B3&lt;/uuid&gt;&lt;priority&gt;49&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74BC0A6"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w:t>
      </w:r>
      <w:r w:rsidR="00A333AF">
        <w:lastRenderedPageBreak/>
        <w:t>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EE6BE4">
        <w:instrText xml:space="preserve"> ADDIN PAPERS2_CITATIONS &lt;citation&gt;&lt;uuid&gt;6C9BFF2D-316C-4B12-A7EB-41DD77527F7B&lt;/uuid&gt;&lt;priority&gt;50&lt;/priority&gt;&lt;publications&gt;&lt;publication&gt;&lt;location&gt;&amp;lt;html&amp;gt;&amp;lt;head&amp;gt;&amp;lt;meta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EE6BE4">
        <w:instrText xml:space="preserve"> ADDIN PAPERS2_CITATIONS &lt;citation&gt;&lt;uuid&gt;2CD5A02E-20CC-4F31-B231-4FB50A6346E3&lt;/uuid&gt;&lt;priority&gt;51&lt;/priority&gt;&lt;publications&gt;&lt;publication&gt;&lt;location&gt;&amp;lt;html&amp;gt;&amp;lt;head&amp;gt;&amp;lt;meta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59988A33"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EE6BE4">
        <w:instrText xml:space="preserve"> ADDIN PAPERS2_CITATIONS &lt;citation&gt;&lt;uuid&gt;7E35D954-4AE0-4C57-9E5E-FE3EA1E5E73A&lt;/uuid&gt;&lt;priority&gt;52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to{Burns:2014jz}.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w:t>
      </w:r>
      <w:r w:rsidR="00995FFC">
        <w:lastRenderedPageBreak/>
        <w:t xml:space="preserve">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201" w:name="h.5bj1t1rwxn4u" w:colFirst="0" w:colLast="0"/>
      <w:bookmarkEnd w:id="201"/>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5E9CA8BC" w14:textId="77777777" w:rsidR="00C07325" w:rsidRDefault="0004446E">
      <w:pPr>
        <w:pStyle w:val="Heading1"/>
        <w:contextualSpacing w:val="0"/>
      </w:pPr>
      <w:r>
        <w:t>Acknowledgements</w:t>
      </w:r>
    </w:p>
    <w:p w14:paraId="3B021E65" w14:textId="77777777" w:rsidR="00354BF3" w:rsidRDefault="00354BF3">
      <w:pPr>
        <w:pStyle w:val="Heading1"/>
        <w:contextualSpacing w:val="0"/>
      </w:pPr>
      <w:bookmarkStart w:id="202" w:name="h.pbwlevpo3yu5" w:colFirst="0" w:colLast="0"/>
      <w:bookmarkEnd w:id="202"/>
    </w:p>
    <w:p w14:paraId="5B54EA52" w14:textId="77777777" w:rsidR="00C07325" w:rsidRDefault="0004446E">
      <w:pPr>
        <w:pStyle w:val="Heading1"/>
        <w:contextualSpacing w:val="0"/>
      </w:pPr>
      <w:r>
        <w:t>References</w:t>
      </w:r>
    </w:p>
    <w:p w14:paraId="63AE3FA0" w14:textId="77777777" w:rsidR="00354BF3" w:rsidRDefault="00354BF3">
      <w:pPr>
        <w:pStyle w:val="Heading1"/>
        <w:contextualSpacing w:val="0"/>
      </w:pPr>
      <w:bookmarkStart w:id="203" w:name="h.i9jxy126drmb" w:colFirst="0" w:colLast="0"/>
      <w:bookmarkEnd w:id="203"/>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lastRenderedPageBreak/>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204" w:name="h.n9mfvkja78ix" w:colFirst="0" w:colLast="0"/>
      <w:bookmarkEnd w:id="204"/>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0A34EF"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r w:rsidRPr="00190823">
        <w:rPr>
          <w:i/>
          <w:iCs/>
          <w:lang w:val="en-AU"/>
        </w:rPr>
        <w:t>figure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77777777" w:rsidR="003070A9" w:rsidRPr="00190823" w:rsidRDefault="00190823" w:rsidP="00190823">
      <w:pPr>
        <w:ind w:left="340"/>
        <w:rPr>
          <w:lang w:val="en-AU"/>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00592529">
        <w:t>7</w:t>
      </w:r>
      <w:r>
        <w:t xml:space="preserve">. </w:t>
      </w:r>
      <w:r w:rsidRPr="00190823">
        <w:rPr>
          <w:b/>
          <w:i/>
        </w:rPr>
        <w:t xml:space="preserve"> 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102E35">
        <w:rPr>
          <w:rFonts w:eastAsia="Times New Roman" w:cs="Times New Roman"/>
          <w:b/>
          <w:bCs/>
          <w:i/>
          <w:iCs/>
          <w:color w:val="333333"/>
          <w:sz w:val="21"/>
          <w:szCs w:val="21"/>
          <w:shd w:val="clear" w:color="auto" w:fill="FFFFFF"/>
          <w:lang w:val="en-AU"/>
        </w:rPr>
        <w:t>25,306,171</w:t>
      </w:r>
      <w:r w:rsidR="00102E35">
        <w:rPr>
          <w:rFonts w:eastAsia="Times New Roman" w:cs="Times New Roman"/>
          <w:b/>
          <w:bCs/>
          <w:i/>
          <w:iCs/>
          <w:color w:val="333333"/>
          <w:sz w:val="21"/>
          <w:szCs w:val="21"/>
          <w:shd w:val="clear" w:color="auto" w:fill="FFFFFF"/>
          <w:lang w:val="en-AU"/>
        </w:rPr>
        <w:t xml:space="preserve"> DALYs between 2010 and 2030. </w:t>
      </w:r>
      <w:r w:rsidR="00102E35">
        <w:rPr>
          <w:rFonts w:eastAsia="Times New Roman" w:cs="Times New Roman"/>
          <w:bCs/>
          <w:iCs/>
          <w:color w:val="333333"/>
          <w:sz w:val="21"/>
          <w:szCs w:val="21"/>
          <w:shd w:val="clear" w:color="auto" w:fill="FFFFFF"/>
          <w:lang w:val="en-AU"/>
        </w:rPr>
        <w:t xml:space="preserve">The figure below illustrates the proportion of this </w:t>
      </w:r>
      <w:r w:rsidR="00C12B56">
        <w:rPr>
          <w:rFonts w:eastAsia="Times New Roman" w:cs="Times New Roman"/>
          <w:bCs/>
          <w:iCs/>
          <w:color w:val="333333"/>
          <w:sz w:val="21"/>
          <w:szCs w:val="21"/>
          <w:shd w:val="clear" w:color="auto" w:fill="FFFFFF"/>
          <w:lang w:val="en-AU"/>
        </w:rPr>
        <w:t>“</w:t>
      </w:r>
      <w:r w:rsidR="00102E35">
        <w:rPr>
          <w:rFonts w:eastAsia="Times New Roman" w:cs="Times New Roman"/>
          <w:bCs/>
          <w:iCs/>
          <w:color w:val="333333"/>
          <w:sz w:val="21"/>
          <w:szCs w:val="21"/>
          <w:shd w:val="clear" w:color="auto" w:fill="FFFFFF"/>
          <w:lang w:val="en-AU"/>
        </w:rPr>
        <w:t xml:space="preserve">maximum </w:t>
      </w:r>
      <w:r w:rsidR="00C12B56">
        <w:rPr>
          <w:rFonts w:eastAsia="Times New Roman" w:cs="Times New Roman"/>
          <w:bCs/>
          <w:iCs/>
          <w:color w:val="333333"/>
          <w:sz w:val="21"/>
          <w:szCs w:val="21"/>
          <w:shd w:val="clear" w:color="auto" w:fill="FFFFFF"/>
          <w:lang w:val="en-AU"/>
        </w:rPr>
        <w:t xml:space="preserve">possible” </w:t>
      </w:r>
      <w:r w:rsidR="00102E35">
        <w:rPr>
          <w:rFonts w:eastAsia="Times New Roman" w:cs="Times New Roman"/>
          <w:bCs/>
          <w:iCs/>
          <w:color w:val="333333"/>
          <w:sz w:val="21"/>
          <w:szCs w:val="21"/>
          <w:shd w:val="clear" w:color="auto" w:fill="FFFFFF"/>
          <w:lang w:val="en-AU"/>
        </w:rPr>
        <w:t>value that each intervention averts.</w:t>
      </w:r>
      <w:r w:rsidRPr="00190823">
        <w:rPr>
          <w:b/>
          <w:i/>
          <w:noProof/>
          <w:lang w:val="en-US"/>
        </w:rPr>
        <w:t xml:space="preserve"> </w:t>
      </w:r>
    </w:p>
    <w:sectPr w:rsidR="003070A9" w:rsidRPr="00190823">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llen McRobie" w:date="2015-01-06T10:09:00Z" w:initials="EM">
    <w:p w14:paraId="7AFF9ABC" w14:textId="77777777" w:rsidR="0055480B" w:rsidRDefault="0055480B">
      <w:pPr>
        <w:pStyle w:val="CommentText"/>
      </w:pPr>
      <w:r>
        <w:rPr>
          <w:rStyle w:val="CommentReference"/>
        </w:rPr>
        <w:annotationRef/>
      </w:r>
      <w:r>
        <w:t>I’m going to leave making comments on the abstract as I think it may change based on later revisions in the text.</w:t>
      </w:r>
    </w:p>
  </w:comment>
  <w:comment w:id="8" w:author="Ellen McRobie" w:date="2015-01-06T10:11:00Z" w:initials="EM">
    <w:p w14:paraId="43AE3E48" w14:textId="77777777" w:rsidR="0055480B" w:rsidRDefault="0055480B">
      <w:pPr>
        <w:pStyle w:val="CommentText"/>
      </w:pPr>
      <w:r>
        <w:rPr>
          <w:rStyle w:val="CommentReference"/>
        </w:rPr>
        <w:annotationRef/>
      </w:r>
      <w:r>
        <w:t>Rather than indicating all programmes are performing badly (which might get ppl a bit upset) I would phrase more along the lines of “the persistently high mortality rates despite large efforts to scale up treatment has caught the attention of donors”</w:t>
      </w:r>
    </w:p>
  </w:comment>
  <w:comment w:id="18" w:author="Ellen McRobie" w:date="2015-01-06T10:25:00Z" w:initials="EM">
    <w:p w14:paraId="7C318778" w14:textId="77777777" w:rsidR="0055480B" w:rsidRDefault="0055480B">
      <w:pPr>
        <w:pStyle w:val="CommentText"/>
      </w:pPr>
      <w:r>
        <w:rPr>
          <w:rStyle w:val="CommentReference"/>
        </w:rPr>
        <w:annotationRef/>
      </w:r>
      <w:r>
        <w:t>Not sure the model parts need to have caps, but also don’t think it matters if they do</w:t>
      </w:r>
    </w:p>
  </w:comment>
  <w:comment w:id="61" w:author="Tim Hallett" w:date="2015-01-07T12:26:00Z" w:initials="TH">
    <w:p w14:paraId="148D1A12" w14:textId="77777777" w:rsidR="0055480B" w:rsidRDefault="0055480B">
      <w:pPr>
        <w:pStyle w:val="CommentText"/>
      </w:pPr>
      <w:r>
        <w:rPr>
          <w:rStyle w:val="CommentReference"/>
        </w:rPr>
        <w:annotationRef/>
      </w:r>
      <w:r>
        <w:t>Is it possible to add references to the table? Or notes on the source?</w:t>
      </w:r>
    </w:p>
  </w:comment>
  <w:comment w:id="62" w:author="Jack Olney" w:date="2015-01-08T12:19:00Z" w:initials="JO">
    <w:p w14:paraId="1FCD600D" w14:textId="3E2B4651" w:rsidR="0055480B" w:rsidRDefault="0055480B">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4" w:author="Tim Hallett" w:date="2015-01-08T11:48:00Z" w:initials="TH">
    <w:p w14:paraId="0A231B60" w14:textId="77777777" w:rsidR="0055480B" w:rsidRDefault="0055480B" w:rsidP="00260E0F">
      <w:pPr>
        <w:pStyle w:val="CommentText"/>
      </w:pPr>
      <w:r>
        <w:rPr>
          <w:rStyle w:val="CommentReference"/>
        </w:rPr>
        <w:annotationRef/>
      </w:r>
      <w:r>
        <w:t>How can we justify this? The work of Jenny and Ruanne suggest some cost here, doesn’t it?</w:t>
      </w:r>
    </w:p>
  </w:comment>
  <w:comment w:id="65" w:author="Jack Olney" w:date="2015-01-08T12:33:00Z" w:initials="JO">
    <w:p w14:paraId="6F36AE39" w14:textId="52629933" w:rsidR="0055480B" w:rsidRDefault="0055480B">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6" w:author="Tim Hallett" w:date="2015-01-08T11:48:00Z" w:initials="TH">
    <w:p w14:paraId="7FDDD876" w14:textId="77777777" w:rsidR="0055480B" w:rsidRDefault="0055480B" w:rsidP="00260E0F">
      <w:pPr>
        <w:pStyle w:val="CommentText"/>
      </w:pPr>
      <w:r>
        <w:rPr>
          <w:rStyle w:val="CommentReference"/>
        </w:rPr>
        <w:annotationRef/>
      </w:r>
      <w:r>
        <w:t>Seem to me like we need two scenarios in this one now. 0% would be best. What can say about what is realistic?</w:t>
      </w:r>
    </w:p>
  </w:comment>
  <w:comment w:id="67" w:author="Jack Olney" w:date="2015-01-08T13:38:00Z" w:initials="JO">
    <w:p w14:paraId="2E9B4744" w14:textId="24812CCD" w:rsidR="0055480B" w:rsidRDefault="0055480B">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(perhaps getting ahead of myself here).</w:t>
      </w:r>
    </w:p>
  </w:comment>
  <w:comment w:id="68" w:author="Tim Hallett" w:date="2015-01-08T11:48:00Z" w:initials="TH">
    <w:p w14:paraId="7CC6159C" w14:textId="77777777" w:rsidR="0055480B" w:rsidRDefault="0055480B" w:rsidP="00260E0F">
      <w:pPr>
        <w:pStyle w:val="CommentText"/>
      </w:pPr>
      <w:r>
        <w:rPr>
          <w:rStyle w:val="CommentReference"/>
        </w:rPr>
        <w:annotationRef/>
      </w:r>
      <w:r>
        <w:t>Shouldn’t this have the same assumption as “maximum HBCT” for comparison.</w:t>
      </w:r>
    </w:p>
  </w:comment>
  <w:comment w:id="69" w:author="Jack Olney" w:date="2015-01-08T13:43:00Z" w:initials="JO">
    <w:p w14:paraId="6C22FC93" w14:textId="00AD64A5" w:rsidR="0055480B" w:rsidRDefault="0055480B">
      <w:pPr>
        <w:pStyle w:val="CommentText"/>
      </w:pPr>
      <w:r>
        <w:rPr>
          <w:rStyle w:val="CommentReference"/>
        </w:rPr>
        <w:annotationRef/>
      </w:r>
      <w:r>
        <w:t>Currently uses the realistic HBCT intervention here.</w:t>
      </w:r>
    </w:p>
  </w:comment>
  <w:comment w:id="71" w:author="Tim Hallett" w:date="2015-01-08T11:48:00Z" w:initials="TH">
    <w:p w14:paraId="5637ED7E" w14:textId="77777777" w:rsidR="0055480B" w:rsidRDefault="0055480B" w:rsidP="00260E0F">
      <w:pPr>
        <w:pStyle w:val="CommentText"/>
      </w:pPr>
      <w:r>
        <w:rPr>
          <w:rStyle w:val="CommentReference"/>
        </w:rPr>
        <w:annotationRef/>
      </w:r>
      <w:r>
        <w:t>Don’t understand these two separate processes. Is the 20% failure to start Art that they decline to start ART.</w:t>
      </w:r>
    </w:p>
    <w:p w14:paraId="3A9EE34D" w14:textId="77777777" w:rsidR="0055480B" w:rsidRDefault="0055480B" w:rsidP="00260E0F">
      <w:pPr>
        <w:pStyle w:val="CommentText"/>
      </w:pPr>
      <w:r>
        <w:t>Shouldn’t the ‘realistic impact’ here have the same assumptions as the “realistic impact” HBCT about those components?</w:t>
      </w:r>
    </w:p>
    <w:p w14:paraId="7C82C35B" w14:textId="77777777" w:rsidR="0055480B" w:rsidRDefault="0055480B" w:rsidP="00260E0F">
      <w:pPr>
        <w:pStyle w:val="CommentText"/>
      </w:pPr>
    </w:p>
    <w:p w14:paraId="3F8D77B7" w14:textId="77777777" w:rsidR="0055480B" w:rsidRDefault="0055480B" w:rsidP="00260E0F">
      <w:pPr>
        <w:pStyle w:val="CommentText"/>
      </w:pPr>
      <w:r>
        <w:t xml:space="preserve"> </w:t>
      </w:r>
    </w:p>
  </w:comment>
  <w:comment w:id="70" w:author="Jack Olney" w:date="2015-01-08T14:02:00Z" w:initials="JO">
    <w:p w14:paraId="63BAE1E0" w14:textId="7860F02E" w:rsidR="0055480B" w:rsidRDefault="0055480B">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3" w:author="Tim Hallett" w:date="2015-01-07T12:38:00Z" w:initials="TH">
    <w:p w14:paraId="1352AC4D" w14:textId="77777777" w:rsidR="0055480B" w:rsidRDefault="0055480B">
      <w:pPr>
        <w:pStyle w:val="CommentText"/>
      </w:pPr>
      <w:r>
        <w:rPr>
          <w:rStyle w:val="CommentReference"/>
        </w:rPr>
        <w:annotationRef/>
      </w:r>
      <w:r>
        <w:t>They are NOT patients in this analysis, they are deceased persons. Keep the language very clear.</w:t>
      </w:r>
    </w:p>
  </w:comment>
  <w:comment w:id="82" w:author="Jack Olney" w:date="2015-01-08T14:33:00Z" w:initials="JO">
    <w:p w14:paraId="11034CDA" w14:textId="3399411F" w:rsidR="0055480B" w:rsidRDefault="0055480B">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55480B" w:rsidRDefault="0055480B">
      <w:pPr>
        <w:pStyle w:val="CommentText"/>
      </w:pPr>
    </w:p>
    <w:p w14:paraId="2C0C3311" w14:textId="726B3F22" w:rsidR="0055480B" w:rsidRDefault="0055480B">
      <w:pPr>
        <w:pStyle w:val="CommentText"/>
      </w:pPr>
      <w:r>
        <w:t>The figure on the right is among deceased persons as advertised.</w:t>
      </w:r>
    </w:p>
    <w:p w14:paraId="3D01356C" w14:textId="77777777" w:rsidR="0055480B" w:rsidRDefault="0055480B">
      <w:pPr>
        <w:pStyle w:val="CommentText"/>
      </w:pPr>
    </w:p>
    <w:p w14:paraId="12FDCFF7" w14:textId="77777777" w:rsidR="0055480B" w:rsidRDefault="0055480B">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55480B" w:rsidRDefault="0055480B">
      <w:pPr>
        <w:pStyle w:val="CommentText"/>
      </w:pPr>
    </w:p>
    <w:p w14:paraId="1761DF75" w14:textId="085B75DE" w:rsidR="0055480B" w:rsidRDefault="0055480B">
      <w:pPr>
        <w:pStyle w:val="CommentText"/>
      </w:pPr>
      <w:r>
        <w:t xml:space="preserve">I can change the figure on the left to look at the care experience of people who have had contact with the clinic and suffered an HIV-related death? (I’ll test it anyway and see how things look). </w:t>
      </w:r>
    </w:p>
  </w:comment>
  <w:comment w:id="87" w:author="Tim Hallett" w:date="2015-01-07T12:41:00Z" w:initials="TH">
    <w:p w14:paraId="65A8D013" w14:textId="77777777" w:rsidR="0055480B" w:rsidRDefault="0055480B">
      <w:pPr>
        <w:pStyle w:val="CommentText"/>
      </w:pPr>
      <w:r>
        <w:rPr>
          <w:rStyle w:val="CommentReference"/>
        </w:rPr>
        <w:annotationRef/>
      </w:r>
      <w:r>
        <w:t>Why is there no green section in the figure on the right-hand side?</w:t>
      </w:r>
    </w:p>
    <w:p w14:paraId="18435B65" w14:textId="77777777" w:rsidR="0055480B" w:rsidRDefault="0055480B">
      <w:pPr>
        <w:pStyle w:val="CommentText"/>
      </w:pPr>
    </w:p>
    <w:p w14:paraId="6B15FA25" w14:textId="77777777" w:rsidR="0055480B" w:rsidRDefault="0055480B">
      <w:pPr>
        <w:pStyle w:val="CommentText"/>
      </w:pPr>
      <w:r>
        <w:t>Can we have the same categories in each of the two figures, so that we compare. It’s a bit confusing as is.</w:t>
      </w:r>
    </w:p>
  </w:comment>
  <w:comment w:id="105" w:author="Tim Hallett" w:date="2015-01-07T13:03:00Z" w:initials="TH">
    <w:p w14:paraId="79989703" w14:textId="77777777" w:rsidR="0055480B" w:rsidRDefault="0055480B">
      <w:pPr>
        <w:pStyle w:val="CommentText"/>
      </w:pPr>
      <w:ins w:id="108" w:author="Tim Hallett" w:date="2015-01-07T13:03:00Z">
        <w:r>
          <w:rPr>
            <w:rStyle w:val="CommentReference"/>
          </w:rPr>
          <w:annotationRef/>
        </w:r>
      </w:ins>
      <w:r>
        <w:t>I wonder what would happen if we relaxed this???! Probably not feasible to do though due to computational complexity.</w:t>
      </w:r>
    </w:p>
  </w:comment>
  <w:comment w:id="106" w:author="Jack Olney" w:date="2015-01-08T15:07:00Z" w:initials="JO">
    <w:p w14:paraId="008256F6" w14:textId="317F6776" w:rsidR="0055480B" w:rsidRDefault="0055480B">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97" w:author="Ellen McRobie" w:date="2015-01-06T10:06:00Z" w:initials="EM">
    <w:p w14:paraId="6C896D3C" w14:textId="77777777" w:rsidR="0055480B" w:rsidRDefault="0055480B">
      <w:pPr>
        <w:pStyle w:val="CommentText"/>
      </w:pPr>
      <w:r>
        <w:rPr>
          <w:rStyle w:val="CommentReference"/>
        </w:rPr>
        <w:annotationRef/>
      </w:r>
      <w:r>
        <w:t>(I’m just being daft, but I am not sure what this means or how this implies it differs from before)</w:t>
      </w:r>
    </w:p>
  </w:comment>
  <w:comment w:id="198" w:author="Ellen McRobie" w:date="2015-01-06T10:07:00Z" w:initials="EM">
    <w:p w14:paraId="6F307A99" w14:textId="77777777" w:rsidR="0055480B" w:rsidRDefault="0055480B">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99" w:author="Ellen McRobie" w:date="2015-01-06T10:05:00Z" w:initials="EM">
    <w:p w14:paraId="31DC3DB0" w14:textId="77777777" w:rsidR="0055480B" w:rsidRDefault="0055480B"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 Not sure.. I may also be totally wrong.</w:t>
      </w:r>
    </w:p>
    <w:p w14:paraId="69375763" w14:textId="77777777" w:rsidR="0055480B" w:rsidRDefault="0055480B">
      <w:pPr>
        <w:pStyle w:val="CommentText"/>
      </w:pPr>
    </w:p>
  </w:comment>
  <w:comment w:id="200" w:author="Ellen McRobie" w:date="2015-01-06T10:08:00Z" w:initials="EM">
    <w:p w14:paraId="0B2051A0" w14:textId="77777777" w:rsidR="0055480B" w:rsidRDefault="0055480B">
      <w:pPr>
        <w:pStyle w:val="CommentText"/>
      </w:pPr>
      <w:r>
        <w:rPr>
          <w:rStyle w:val="CommentReference"/>
        </w:rPr>
        <w:annotationRef/>
      </w:r>
      <w:r>
        <w:t>Remove emotive phrasing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55480B" w:rsidRDefault="0055480B">
      <w:pPr>
        <w:spacing w:line="240" w:lineRule="auto"/>
      </w:pPr>
      <w:r>
        <w:separator/>
      </w:r>
    </w:p>
  </w:endnote>
  <w:endnote w:type="continuationSeparator" w:id="0">
    <w:p w14:paraId="4FBC26F3" w14:textId="77777777" w:rsidR="0055480B" w:rsidRDefault="005548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55480B" w:rsidRDefault="0055480B">
    <w:pPr>
      <w:pStyle w:val="normal0"/>
      <w:contextualSpacing w:val="0"/>
      <w:jc w:val="right"/>
    </w:pPr>
    <w:r>
      <w:fldChar w:fldCharType="begin"/>
    </w:r>
    <w:r>
      <w:instrText>PAGE</w:instrText>
    </w:r>
    <w:r>
      <w:fldChar w:fldCharType="separate"/>
    </w:r>
    <w:r w:rsidR="000A34EF">
      <w:rPr>
        <w:noProof/>
      </w:rPr>
      <w:t>11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55480B" w:rsidRDefault="0055480B">
      <w:pPr>
        <w:spacing w:line="240" w:lineRule="auto"/>
      </w:pPr>
      <w:r>
        <w:separator/>
      </w:r>
    </w:p>
  </w:footnote>
  <w:footnote w:type="continuationSeparator" w:id="0">
    <w:p w14:paraId="1FB6D189" w14:textId="77777777" w:rsidR="0055480B" w:rsidRDefault="0055480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2"/>
  </w:num>
  <w:num w:numId="4">
    <w:abstractNumId w:val="3"/>
  </w:num>
  <w:num w:numId="5">
    <w:abstractNumId w:val="2"/>
  </w:num>
  <w:num w:numId="6">
    <w:abstractNumId w:val="8"/>
  </w:num>
  <w:num w:numId="7">
    <w:abstractNumId w:val="11"/>
  </w:num>
  <w:num w:numId="8">
    <w:abstractNumId w:val="10"/>
    <w:lvlOverride w:ilvl="0">
      <w:lvl w:ilvl="0">
        <w:numFmt w:val="decimal"/>
        <w:lvlText w:val="%1."/>
        <w:lvlJc w:val="left"/>
      </w:lvl>
    </w:lvlOverride>
  </w:num>
  <w:num w:numId="9">
    <w:abstractNumId w:val="7"/>
    <w:lvlOverride w:ilvl="0">
      <w:lvl w:ilvl="0">
        <w:numFmt w:val="decimal"/>
        <w:lvlText w:val="%1."/>
        <w:lvlJc w:val="left"/>
      </w:lvl>
    </w:lvlOverride>
  </w:num>
  <w:num w:numId="10">
    <w:abstractNumId w:val="14"/>
    <w:lvlOverride w:ilvl="0">
      <w:lvl w:ilvl="0">
        <w:numFmt w:val="decimal"/>
        <w:lvlText w:val="%1."/>
        <w:lvlJc w:val="left"/>
      </w:lvl>
    </w:lvlOverride>
  </w:num>
  <w:num w:numId="11">
    <w:abstractNumId w:val="13"/>
    <w:lvlOverride w:ilvl="0">
      <w:lvl w:ilvl="0">
        <w:numFmt w:val="decimal"/>
        <w:lvlText w:val="%1."/>
        <w:lvlJc w:val="left"/>
      </w:lvl>
    </w:lvlOverride>
  </w:num>
  <w:num w:numId="12">
    <w:abstractNumId w:val="5"/>
    <w:lvlOverride w:ilvl="0">
      <w:lvl w:ilvl="0">
        <w:numFmt w:val="decimal"/>
        <w:lvlText w:val="%1."/>
        <w:lvlJc w:val="left"/>
      </w:lvl>
    </w:lvlOverride>
  </w:num>
  <w:num w:numId="13">
    <w:abstractNumId w:val="5"/>
    <w:lvlOverride w:ilvl="0">
      <w:lvl w:ilvl="0">
        <w:numFmt w:val="decimal"/>
        <w:lvlText w:val="%1."/>
        <w:lvlJc w:val="left"/>
      </w:lvl>
    </w:lvlOverride>
    <w:lvlOverride w:ilvl="1">
      <w:lvl w:ilvl="1">
        <w:numFmt w:val="lowerLetter"/>
        <w:lvlText w:val="%2."/>
        <w:lvlJc w:val="left"/>
      </w:lvl>
    </w:lvlOverride>
  </w:num>
  <w:num w:numId="14">
    <w:abstractNumId w:val="9"/>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7CE2"/>
    <w:rsid w:val="00007F1E"/>
    <w:rsid w:val="000163BB"/>
    <w:rsid w:val="00020169"/>
    <w:rsid w:val="00021165"/>
    <w:rsid w:val="00025076"/>
    <w:rsid w:val="000272A0"/>
    <w:rsid w:val="0004446E"/>
    <w:rsid w:val="00050EEC"/>
    <w:rsid w:val="00056AEA"/>
    <w:rsid w:val="00064033"/>
    <w:rsid w:val="0006463D"/>
    <w:rsid w:val="00066725"/>
    <w:rsid w:val="000719B2"/>
    <w:rsid w:val="000743C3"/>
    <w:rsid w:val="0007490C"/>
    <w:rsid w:val="00077847"/>
    <w:rsid w:val="00077FCA"/>
    <w:rsid w:val="000836CC"/>
    <w:rsid w:val="000849D0"/>
    <w:rsid w:val="00084F40"/>
    <w:rsid w:val="00092AF9"/>
    <w:rsid w:val="00096253"/>
    <w:rsid w:val="000975E0"/>
    <w:rsid w:val="000A34EF"/>
    <w:rsid w:val="000A5E0A"/>
    <w:rsid w:val="000C780B"/>
    <w:rsid w:val="000D3766"/>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2863"/>
    <w:rsid w:val="0013403D"/>
    <w:rsid w:val="00137AD9"/>
    <w:rsid w:val="00146EC1"/>
    <w:rsid w:val="00147C94"/>
    <w:rsid w:val="00160B94"/>
    <w:rsid w:val="00161FB4"/>
    <w:rsid w:val="00165D56"/>
    <w:rsid w:val="00167999"/>
    <w:rsid w:val="00170B8A"/>
    <w:rsid w:val="00170F02"/>
    <w:rsid w:val="00173ACA"/>
    <w:rsid w:val="00175503"/>
    <w:rsid w:val="00176F5B"/>
    <w:rsid w:val="00181EEC"/>
    <w:rsid w:val="00184608"/>
    <w:rsid w:val="00186A0A"/>
    <w:rsid w:val="00190823"/>
    <w:rsid w:val="00190CE6"/>
    <w:rsid w:val="00194932"/>
    <w:rsid w:val="00195261"/>
    <w:rsid w:val="001A03FD"/>
    <w:rsid w:val="001A13EB"/>
    <w:rsid w:val="001A5729"/>
    <w:rsid w:val="001A645D"/>
    <w:rsid w:val="001B025F"/>
    <w:rsid w:val="001C5876"/>
    <w:rsid w:val="001C5E01"/>
    <w:rsid w:val="001C6E99"/>
    <w:rsid w:val="001D1637"/>
    <w:rsid w:val="001D6C96"/>
    <w:rsid w:val="001E7E5D"/>
    <w:rsid w:val="001F5128"/>
    <w:rsid w:val="001F7766"/>
    <w:rsid w:val="0020005E"/>
    <w:rsid w:val="00203796"/>
    <w:rsid w:val="002050E6"/>
    <w:rsid w:val="00213BA7"/>
    <w:rsid w:val="00213D06"/>
    <w:rsid w:val="00215C6B"/>
    <w:rsid w:val="002161BE"/>
    <w:rsid w:val="00216F7C"/>
    <w:rsid w:val="002233F5"/>
    <w:rsid w:val="0023038A"/>
    <w:rsid w:val="00230C24"/>
    <w:rsid w:val="00243366"/>
    <w:rsid w:val="00243C83"/>
    <w:rsid w:val="00250EBB"/>
    <w:rsid w:val="0025281A"/>
    <w:rsid w:val="00252ABD"/>
    <w:rsid w:val="00252F0F"/>
    <w:rsid w:val="00256872"/>
    <w:rsid w:val="00260E0F"/>
    <w:rsid w:val="00261ECA"/>
    <w:rsid w:val="00262DB4"/>
    <w:rsid w:val="00263DD3"/>
    <w:rsid w:val="002640CF"/>
    <w:rsid w:val="0026648C"/>
    <w:rsid w:val="00270291"/>
    <w:rsid w:val="0027347F"/>
    <w:rsid w:val="0027665A"/>
    <w:rsid w:val="00281945"/>
    <w:rsid w:val="002860EE"/>
    <w:rsid w:val="00286A2A"/>
    <w:rsid w:val="00297244"/>
    <w:rsid w:val="002A1595"/>
    <w:rsid w:val="002A4C76"/>
    <w:rsid w:val="002A577B"/>
    <w:rsid w:val="002A71C6"/>
    <w:rsid w:val="002B1D14"/>
    <w:rsid w:val="002B3234"/>
    <w:rsid w:val="002B3765"/>
    <w:rsid w:val="002B5981"/>
    <w:rsid w:val="002B5DF0"/>
    <w:rsid w:val="002C43B4"/>
    <w:rsid w:val="002D123B"/>
    <w:rsid w:val="002D3EF0"/>
    <w:rsid w:val="002D4305"/>
    <w:rsid w:val="002D5BC2"/>
    <w:rsid w:val="002E0C47"/>
    <w:rsid w:val="002E3DB5"/>
    <w:rsid w:val="002E5D8F"/>
    <w:rsid w:val="002E66D9"/>
    <w:rsid w:val="002F08AC"/>
    <w:rsid w:val="002F1D75"/>
    <w:rsid w:val="002F54A4"/>
    <w:rsid w:val="002F73E8"/>
    <w:rsid w:val="002F76C4"/>
    <w:rsid w:val="002F77C0"/>
    <w:rsid w:val="00306122"/>
    <w:rsid w:val="00306244"/>
    <w:rsid w:val="00306FCC"/>
    <w:rsid w:val="003070A9"/>
    <w:rsid w:val="00307B44"/>
    <w:rsid w:val="00312FF8"/>
    <w:rsid w:val="00313C77"/>
    <w:rsid w:val="003149AB"/>
    <w:rsid w:val="0032451F"/>
    <w:rsid w:val="00327F8B"/>
    <w:rsid w:val="00333989"/>
    <w:rsid w:val="00334432"/>
    <w:rsid w:val="00341091"/>
    <w:rsid w:val="00343FC7"/>
    <w:rsid w:val="00354BF3"/>
    <w:rsid w:val="00355044"/>
    <w:rsid w:val="003551C2"/>
    <w:rsid w:val="0035532A"/>
    <w:rsid w:val="003559E4"/>
    <w:rsid w:val="003562D8"/>
    <w:rsid w:val="003574C4"/>
    <w:rsid w:val="0035786F"/>
    <w:rsid w:val="003578C3"/>
    <w:rsid w:val="00361C67"/>
    <w:rsid w:val="00361DF5"/>
    <w:rsid w:val="003700D0"/>
    <w:rsid w:val="00371D8A"/>
    <w:rsid w:val="003750F6"/>
    <w:rsid w:val="003855F4"/>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E3225"/>
    <w:rsid w:val="003E4DF3"/>
    <w:rsid w:val="003F2142"/>
    <w:rsid w:val="003F50D4"/>
    <w:rsid w:val="003F7677"/>
    <w:rsid w:val="00404FAE"/>
    <w:rsid w:val="0040759C"/>
    <w:rsid w:val="00417A12"/>
    <w:rsid w:val="0042172B"/>
    <w:rsid w:val="00421D0D"/>
    <w:rsid w:val="0042767A"/>
    <w:rsid w:val="00433B30"/>
    <w:rsid w:val="00434293"/>
    <w:rsid w:val="00450E1D"/>
    <w:rsid w:val="004556D6"/>
    <w:rsid w:val="0045606F"/>
    <w:rsid w:val="00461FC2"/>
    <w:rsid w:val="00466802"/>
    <w:rsid w:val="004711ED"/>
    <w:rsid w:val="00475FFF"/>
    <w:rsid w:val="004866F2"/>
    <w:rsid w:val="004A0375"/>
    <w:rsid w:val="004A07F2"/>
    <w:rsid w:val="004A75A5"/>
    <w:rsid w:val="004B0BC1"/>
    <w:rsid w:val="004B226E"/>
    <w:rsid w:val="004B54D1"/>
    <w:rsid w:val="004D0BCA"/>
    <w:rsid w:val="004D3BDD"/>
    <w:rsid w:val="004D698E"/>
    <w:rsid w:val="004D6F89"/>
    <w:rsid w:val="004E02B2"/>
    <w:rsid w:val="004E1258"/>
    <w:rsid w:val="004E6BA3"/>
    <w:rsid w:val="004F15AD"/>
    <w:rsid w:val="004F6DEA"/>
    <w:rsid w:val="004F6E4D"/>
    <w:rsid w:val="004F7A14"/>
    <w:rsid w:val="0050562A"/>
    <w:rsid w:val="00512474"/>
    <w:rsid w:val="005143BB"/>
    <w:rsid w:val="00517DDF"/>
    <w:rsid w:val="005218F7"/>
    <w:rsid w:val="00522CC2"/>
    <w:rsid w:val="0052356D"/>
    <w:rsid w:val="00530514"/>
    <w:rsid w:val="005324B1"/>
    <w:rsid w:val="00533DB5"/>
    <w:rsid w:val="00552800"/>
    <w:rsid w:val="0055480B"/>
    <w:rsid w:val="00554D45"/>
    <w:rsid w:val="005554A3"/>
    <w:rsid w:val="00555EB7"/>
    <w:rsid w:val="005561CF"/>
    <w:rsid w:val="005601F1"/>
    <w:rsid w:val="00560F58"/>
    <w:rsid w:val="0056226B"/>
    <w:rsid w:val="00565AAF"/>
    <w:rsid w:val="00570832"/>
    <w:rsid w:val="0057217D"/>
    <w:rsid w:val="0058085E"/>
    <w:rsid w:val="00592529"/>
    <w:rsid w:val="00597C4F"/>
    <w:rsid w:val="005A1D2B"/>
    <w:rsid w:val="005A278E"/>
    <w:rsid w:val="005A49AF"/>
    <w:rsid w:val="005A6820"/>
    <w:rsid w:val="005B464A"/>
    <w:rsid w:val="005B609B"/>
    <w:rsid w:val="005B715B"/>
    <w:rsid w:val="005B723F"/>
    <w:rsid w:val="005C2C89"/>
    <w:rsid w:val="005C7644"/>
    <w:rsid w:val="005D0911"/>
    <w:rsid w:val="005F5B67"/>
    <w:rsid w:val="00606123"/>
    <w:rsid w:val="00617BBE"/>
    <w:rsid w:val="0062304C"/>
    <w:rsid w:val="0063026B"/>
    <w:rsid w:val="006344E7"/>
    <w:rsid w:val="00635B1B"/>
    <w:rsid w:val="00636C97"/>
    <w:rsid w:val="00636D6B"/>
    <w:rsid w:val="006413C1"/>
    <w:rsid w:val="006424CD"/>
    <w:rsid w:val="00643039"/>
    <w:rsid w:val="006444A3"/>
    <w:rsid w:val="006461D7"/>
    <w:rsid w:val="006500B6"/>
    <w:rsid w:val="0065122A"/>
    <w:rsid w:val="00652BD5"/>
    <w:rsid w:val="00654E21"/>
    <w:rsid w:val="00662242"/>
    <w:rsid w:val="00670078"/>
    <w:rsid w:val="00674501"/>
    <w:rsid w:val="006748B9"/>
    <w:rsid w:val="00676A3D"/>
    <w:rsid w:val="00680636"/>
    <w:rsid w:val="00684ABD"/>
    <w:rsid w:val="00685240"/>
    <w:rsid w:val="006859B1"/>
    <w:rsid w:val="006878C3"/>
    <w:rsid w:val="0069196C"/>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300B5"/>
    <w:rsid w:val="007318FD"/>
    <w:rsid w:val="0073374E"/>
    <w:rsid w:val="007371ED"/>
    <w:rsid w:val="00741DE2"/>
    <w:rsid w:val="00742DEC"/>
    <w:rsid w:val="0074500F"/>
    <w:rsid w:val="0074516D"/>
    <w:rsid w:val="0075263A"/>
    <w:rsid w:val="00753813"/>
    <w:rsid w:val="00754E74"/>
    <w:rsid w:val="00757637"/>
    <w:rsid w:val="007628D2"/>
    <w:rsid w:val="0076557A"/>
    <w:rsid w:val="0077069E"/>
    <w:rsid w:val="007734BB"/>
    <w:rsid w:val="0078049A"/>
    <w:rsid w:val="00781129"/>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E3CA9"/>
    <w:rsid w:val="007E648F"/>
    <w:rsid w:val="007F0D88"/>
    <w:rsid w:val="007F6458"/>
    <w:rsid w:val="00805A46"/>
    <w:rsid w:val="00806273"/>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3A5E"/>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4D80"/>
    <w:rsid w:val="008B5425"/>
    <w:rsid w:val="008B75EC"/>
    <w:rsid w:val="008C3ADF"/>
    <w:rsid w:val="008C5FE3"/>
    <w:rsid w:val="008C6488"/>
    <w:rsid w:val="008D1793"/>
    <w:rsid w:val="008D305E"/>
    <w:rsid w:val="008D6464"/>
    <w:rsid w:val="008D7529"/>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45AC"/>
    <w:rsid w:val="00934DEB"/>
    <w:rsid w:val="009357BE"/>
    <w:rsid w:val="00937CC3"/>
    <w:rsid w:val="00940364"/>
    <w:rsid w:val="00943332"/>
    <w:rsid w:val="009446EC"/>
    <w:rsid w:val="009450D2"/>
    <w:rsid w:val="0095084A"/>
    <w:rsid w:val="0095197A"/>
    <w:rsid w:val="00964ACA"/>
    <w:rsid w:val="00965EF7"/>
    <w:rsid w:val="00971178"/>
    <w:rsid w:val="009735FA"/>
    <w:rsid w:val="00975133"/>
    <w:rsid w:val="009802AC"/>
    <w:rsid w:val="0099021A"/>
    <w:rsid w:val="00995FFC"/>
    <w:rsid w:val="009974AE"/>
    <w:rsid w:val="009A41EC"/>
    <w:rsid w:val="009A5760"/>
    <w:rsid w:val="009A799E"/>
    <w:rsid w:val="009B233A"/>
    <w:rsid w:val="009B2545"/>
    <w:rsid w:val="009C0116"/>
    <w:rsid w:val="009C37D2"/>
    <w:rsid w:val="009C3D53"/>
    <w:rsid w:val="009C4A17"/>
    <w:rsid w:val="009C6BD8"/>
    <w:rsid w:val="009D10F5"/>
    <w:rsid w:val="009E1FCE"/>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255F"/>
    <w:rsid w:val="00A54E32"/>
    <w:rsid w:val="00A57263"/>
    <w:rsid w:val="00A613AB"/>
    <w:rsid w:val="00A6541D"/>
    <w:rsid w:val="00A65531"/>
    <w:rsid w:val="00A67220"/>
    <w:rsid w:val="00A67FE9"/>
    <w:rsid w:val="00A73558"/>
    <w:rsid w:val="00A81102"/>
    <w:rsid w:val="00A84BFC"/>
    <w:rsid w:val="00A8578F"/>
    <w:rsid w:val="00A8785B"/>
    <w:rsid w:val="00A90C85"/>
    <w:rsid w:val="00A961A6"/>
    <w:rsid w:val="00A9709A"/>
    <w:rsid w:val="00A9765B"/>
    <w:rsid w:val="00AA1724"/>
    <w:rsid w:val="00AA6FCC"/>
    <w:rsid w:val="00AB6C8F"/>
    <w:rsid w:val="00AD0662"/>
    <w:rsid w:val="00AD2A29"/>
    <w:rsid w:val="00AD4F28"/>
    <w:rsid w:val="00AD6215"/>
    <w:rsid w:val="00AE2590"/>
    <w:rsid w:val="00AE2860"/>
    <w:rsid w:val="00AE3077"/>
    <w:rsid w:val="00AE6276"/>
    <w:rsid w:val="00AF005C"/>
    <w:rsid w:val="00B10991"/>
    <w:rsid w:val="00B119AB"/>
    <w:rsid w:val="00B12760"/>
    <w:rsid w:val="00B155F3"/>
    <w:rsid w:val="00B1707F"/>
    <w:rsid w:val="00B20888"/>
    <w:rsid w:val="00B2391B"/>
    <w:rsid w:val="00B246DB"/>
    <w:rsid w:val="00B2600C"/>
    <w:rsid w:val="00B266C0"/>
    <w:rsid w:val="00B374B6"/>
    <w:rsid w:val="00B37566"/>
    <w:rsid w:val="00B40D06"/>
    <w:rsid w:val="00B511B8"/>
    <w:rsid w:val="00B52FB2"/>
    <w:rsid w:val="00B54C4A"/>
    <w:rsid w:val="00B55127"/>
    <w:rsid w:val="00B6198D"/>
    <w:rsid w:val="00B62B64"/>
    <w:rsid w:val="00B63CE2"/>
    <w:rsid w:val="00B65BFD"/>
    <w:rsid w:val="00B66A30"/>
    <w:rsid w:val="00B66DAA"/>
    <w:rsid w:val="00B71067"/>
    <w:rsid w:val="00B7451F"/>
    <w:rsid w:val="00B7495C"/>
    <w:rsid w:val="00B76A09"/>
    <w:rsid w:val="00B77C83"/>
    <w:rsid w:val="00B77D1E"/>
    <w:rsid w:val="00B852AE"/>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5BA0"/>
    <w:rsid w:val="00BE6FB5"/>
    <w:rsid w:val="00BF66CB"/>
    <w:rsid w:val="00C07325"/>
    <w:rsid w:val="00C12616"/>
    <w:rsid w:val="00C12B4D"/>
    <w:rsid w:val="00C12B56"/>
    <w:rsid w:val="00C14A51"/>
    <w:rsid w:val="00C26C56"/>
    <w:rsid w:val="00C300C6"/>
    <w:rsid w:val="00C32E12"/>
    <w:rsid w:val="00C376C4"/>
    <w:rsid w:val="00C426AB"/>
    <w:rsid w:val="00C4478F"/>
    <w:rsid w:val="00C44F9F"/>
    <w:rsid w:val="00C47763"/>
    <w:rsid w:val="00C47E8C"/>
    <w:rsid w:val="00C5390B"/>
    <w:rsid w:val="00C546EA"/>
    <w:rsid w:val="00C60BF7"/>
    <w:rsid w:val="00C60CF2"/>
    <w:rsid w:val="00C62D36"/>
    <w:rsid w:val="00C6643D"/>
    <w:rsid w:val="00C74596"/>
    <w:rsid w:val="00C7791E"/>
    <w:rsid w:val="00C829F0"/>
    <w:rsid w:val="00C83274"/>
    <w:rsid w:val="00C848F2"/>
    <w:rsid w:val="00C93FD7"/>
    <w:rsid w:val="00C95C8A"/>
    <w:rsid w:val="00CA15E4"/>
    <w:rsid w:val="00CA6639"/>
    <w:rsid w:val="00CA6B3E"/>
    <w:rsid w:val="00CB1A4B"/>
    <w:rsid w:val="00CB2595"/>
    <w:rsid w:val="00CB2B80"/>
    <w:rsid w:val="00CC2846"/>
    <w:rsid w:val="00CF5154"/>
    <w:rsid w:val="00CF5AC3"/>
    <w:rsid w:val="00CF7B3E"/>
    <w:rsid w:val="00D06E7D"/>
    <w:rsid w:val="00D14C58"/>
    <w:rsid w:val="00D1596C"/>
    <w:rsid w:val="00D162C7"/>
    <w:rsid w:val="00D17D28"/>
    <w:rsid w:val="00D21063"/>
    <w:rsid w:val="00D23EF9"/>
    <w:rsid w:val="00D31246"/>
    <w:rsid w:val="00D35A95"/>
    <w:rsid w:val="00D36F26"/>
    <w:rsid w:val="00D44CCB"/>
    <w:rsid w:val="00D45337"/>
    <w:rsid w:val="00D46ED4"/>
    <w:rsid w:val="00D5677F"/>
    <w:rsid w:val="00D610B9"/>
    <w:rsid w:val="00D731D9"/>
    <w:rsid w:val="00D742ED"/>
    <w:rsid w:val="00D806DF"/>
    <w:rsid w:val="00D807A4"/>
    <w:rsid w:val="00D82505"/>
    <w:rsid w:val="00DA2FFD"/>
    <w:rsid w:val="00DA48FC"/>
    <w:rsid w:val="00DB26C3"/>
    <w:rsid w:val="00DB43BF"/>
    <w:rsid w:val="00DB606C"/>
    <w:rsid w:val="00DB6AE2"/>
    <w:rsid w:val="00DC0292"/>
    <w:rsid w:val="00DC26BC"/>
    <w:rsid w:val="00DC71C7"/>
    <w:rsid w:val="00DD19A4"/>
    <w:rsid w:val="00DD50AD"/>
    <w:rsid w:val="00DD6E18"/>
    <w:rsid w:val="00DD6F48"/>
    <w:rsid w:val="00DE0084"/>
    <w:rsid w:val="00DE1736"/>
    <w:rsid w:val="00DF7A95"/>
    <w:rsid w:val="00E04C0C"/>
    <w:rsid w:val="00E1075D"/>
    <w:rsid w:val="00E13411"/>
    <w:rsid w:val="00E1353D"/>
    <w:rsid w:val="00E14801"/>
    <w:rsid w:val="00E201C6"/>
    <w:rsid w:val="00E2195F"/>
    <w:rsid w:val="00E21A23"/>
    <w:rsid w:val="00E233F1"/>
    <w:rsid w:val="00E259EF"/>
    <w:rsid w:val="00E30A03"/>
    <w:rsid w:val="00E30EDE"/>
    <w:rsid w:val="00E3164B"/>
    <w:rsid w:val="00E3215F"/>
    <w:rsid w:val="00E35464"/>
    <w:rsid w:val="00E37D8D"/>
    <w:rsid w:val="00E45B14"/>
    <w:rsid w:val="00E46413"/>
    <w:rsid w:val="00E4757E"/>
    <w:rsid w:val="00E500EA"/>
    <w:rsid w:val="00E51134"/>
    <w:rsid w:val="00E543C9"/>
    <w:rsid w:val="00E54594"/>
    <w:rsid w:val="00E56711"/>
    <w:rsid w:val="00E6692B"/>
    <w:rsid w:val="00E67F3F"/>
    <w:rsid w:val="00E734AC"/>
    <w:rsid w:val="00E757ED"/>
    <w:rsid w:val="00E75DA8"/>
    <w:rsid w:val="00E80833"/>
    <w:rsid w:val="00E81E26"/>
    <w:rsid w:val="00E858EC"/>
    <w:rsid w:val="00E90FA6"/>
    <w:rsid w:val="00E91D29"/>
    <w:rsid w:val="00E93F71"/>
    <w:rsid w:val="00E9555A"/>
    <w:rsid w:val="00E95621"/>
    <w:rsid w:val="00E95E7D"/>
    <w:rsid w:val="00E96A18"/>
    <w:rsid w:val="00EA0484"/>
    <w:rsid w:val="00EA6179"/>
    <w:rsid w:val="00EB32B6"/>
    <w:rsid w:val="00EB60E1"/>
    <w:rsid w:val="00EC5470"/>
    <w:rsid w:val="00ED5EB8"/>
    <w:rsid w:val="00ED7BDF"/>
    <w:rsid w:val="00EE515B"/>
    <w:rsid w:val="00EE6BE4"/>
    <w:rsid w:val="00EF0A6D"/>
    <w:rsid w:val="00EF537F"/>
    <w:rsid w:val="00EF5D19"/>
    <w:rsid w:val="00EF6D79"/>
    <w:rsid w:val="00EF74A0"/>
    <w:rsid w:val="00F051CA"/>
    <w:rsid w:val="00F12271"/>
    <w:rsid w:val="00F13940"/>
    <w:rsid w:val="00F14A22"/>
    <w:rsid w:val="00F20709"/>
    <w:rsid w:val="00F20DD0"/>
    <w:rsid w:val="00F24045"/>
    <w:rsid w:val="00F305F5"/>
    <w:rsid w:val="00F32B96"/>
    <w:rsid w:val="00F40A60"/>
    <w:rsid w:val="00F425A0"/>
    <w:rsid w:val="00F4283D"/>
    <w:rsid w:val="00F4371A"/>
    <w:rsid w:val="00F53FC7"/>
    <w:rsid w:val="00F542BC"/>
    <w:rsid w:val="00F549AE"/>
    <w:rsid w:val="00F5541D"/>
    <w:rsid w:val="00F56414"/>
    <w:rsid w:val="00F73914"/>
    <w:rsid w:val="00F76D0E"/>
    <w:rsid w:val="00F8182E"/>
    <w:rsid w:val="00F81EE6"/>
    <w:rsid w:val="00F85FCE"/>
    <w:rsid w:val="00F8633B"/>
    <w:rsid w:val="00F961AA"/>
    <w:rsid w:val="00F97CD8"/>
    <w:rsid w:val="00FA201D"/>
    <w:rsid w:val="00FA490E"/>
    <w:rsid w:val="00FA5C4B"/>
    <w:rsid w:val="00FB6A87"/>
    <w:rsid w:val="00FC5D0C"/>
    <w:rsid w:val="00FC7103"/>
    <w:rsid w:val="00FD1474"/>
    <w:rsid w:val="00FE0E4E"/>
    <w:rsid w:val="00FF060A"/>
    <w:rsid w:val="00FF1D10"/>
    <w:rsid w:val="00FF31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21</Pages>
  <Words>23255</Words>
  <Characters>132557</Characters>
  <Application>Microsoft Macintosh Word</Application>
  <DocSecurity>0</DocSecurity>
  <Lines>1104</Lines>
  <Paragraphs>311</Paragraphs>
  <ScaleCrop>false</ScaleCrop>
  <Company/>
  <LinksUpToDate>false</LinksUpToDate>
  <CharactersWithSpaces>155501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157</cp:revision>
  <cp:lastPrinted>2015-01-05T13:22:00Z</cp:lastPrinted>
  <dcterms:created xsi:type="dcterms:W3CDTF">2015-01-06T10:07:00Z</dcterms:created>
  <dcterms:modified xsi:type="dcterms:W3CDTF">2015-01-09T08:49:00Z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citations="61" publications="49"/&gt;&lt;/info&gt;PAPERS2_INFO_END</vt:lpwstr>
  </property>
</Properties>
</file>