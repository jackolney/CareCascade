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w:t>
      </w:r>
      <w:proofErr w:type="spellStart"/>
      <w:r>
        <w:rPr>
          <w:i/>
          <w:sz w:val="16"/>
        </w:rPr>
        <w:t>Center</w:t>
      </w:r>
      <w:proofErr w:type="spellEnd"/>
      <w:r>
        <w:rPr>
          <w:i/>
          <w:sz w:val="16"/>
        </w:rPr>
        <w:t xml:space="preserve">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 xml:space="preserve">With pressure on donor governments and multilateral </w:t>
      </w:r>
      <w:proofErr w:type="spellStart"/>
      <w:r w:rsidRPr="00DD19A4">
        <w:rPr>
          <w:lang w:val="en-US"/>
        </w:rPr>
        <w:t>organisations</w:t>
      </w:r>
      <w:proofErr w:type="spellEnd"/>
      <w:r w:rsidRPr="00DD19A4">
        <w:rPr>
          <w:lang w:val="en-US"/>
        </w:rPr>
        <w:t xml:space="preserve"> to reduce HIV funding to recipient countries, the effectiveness of current HIV </w:t>
      </w:r>
      <w:proofErr w:type="spellStart"/>
      <w:r w:rsidRPr="00DD19A4">
        <w:rPr>
          <w:lang w:val="en-US"/>
        </w:rPr>
        <w:t>programmes</w:t>
      </w:r>
      <w:proofErr w:type="spellEnd"/>
      <w:r w:rsidRPr="00DD19A4">
        <w:rPr>
          <w:lang w:val="en-US"/>
        </w:rPr>
        <w:t xml:space="preserve"> is brought into question</w:t>
      </w:r>
      <w:commentRangeEnd w:id="3"/>
      <w:r>
        <w:rPr>
          <w:rStyle w:val="CommentReference"/>
        </w:rPr>
        <w:commentReference w:id="3"/>
      </w:r>
      <w:r w:rsidRPr="00DD19A4">
        <w:rPr>
          <w:lang w:val="en-US"/>
        </w:rPr>
        <w:t>. Evidence suggests that in many instances ART-</w:t>
      </w:r>
      <w:proofErr w:type="spellStart"/>
      <w:r w:rsidRPr="00DD19A4">
        <w:rPr>
          <w:lang w:val="en-US"/>
        </w:rPr>
        <w:t>programmes</w:t>
      </w:r>
      <w:proofErr w:type="spellEnd"/>
      <w:r w:rsidRPr="00DD19A4">
        <w:rPr>
          <w:lang w:val="en-US"/>
        </w:rPr>
        <w:t xml:space="preserve">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w:t>
      </w:r>
      <w:proofErr w:type="spellStart"/>
      <w:r w:rsidRPr="00DD19A4">
        <w:rPr>
          <w:lang w:val="en-US"/>
        </w:rPr>
        <w:t>programme</w:t>
      </w:r>
      <w:proofErr w:type="spellEnd"/>
      <w:r w:rsidRPr="00DD19A4">
        <w:rPr>
          <w:lang w:val="en-US"/>
        </w:rPr>
        <w:t xml:space="preserv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HIV care in an ART-</w:t>
      </w:r>
      <w:proofErr w:type="spellStart"/>
      <w:r w:rsidRPr="00DD19A4">
        <w:rPr>
          <w:lang w:val="en-US"/>
        </w:rPr>
        <w:t>programme</w:t>
      </w:r>
      <w:proofErr w:type="spellEnd"/>
      <w:r w:rsidRPr="00DD19A4">
        <w:rPr>
          <w:lang w:val="en-US"/>
        </w:rPr>
        <w:t xml:space="preserv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w:t>
      </w:r>
      <w:proofErr w:type="spellStart"/>
      <w:r w:rsidRPr="00DD19A4">
        <w:rPr>
          <w:lang w:val="en-US"/>
        </w:rPr>
        <w:t>programmes</w:t>
      </w:r>
      <w:proofErr w:type="spellEnd"/>
      <w:r w:rsidRPr="00DD19A4">
        <w:rPr>
          <w:lang w:val="en-US"/>
        </w:rPr>
        <w:t xml:space="preserve">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w:t>
      </w:r>
      <w:proofErr w:type="spellStart"/>
      <w:r w:rsidRPr="00DD19A4">
        <w:rPr>
          <w:lang w:val="en-US"/>
        </w:rPr>
        <w:t>programmes</w:t>
      </w:r>
      <w:proofErr w:type="spellEnd"/>
      <w:r w:rsidRPr="00DD19A4">
        <w:rPr>
          <w:lang w:val="en-US"/>
        </w:rPr>
        <w:t xml:space="preserve">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77777777" w:rsidR="00A86169" w:rsidRDefault="00A86169" w:rsidP="00A86169">
      <w:pPr>
        <w:pStyle w:val="Heading1"/>
        <w:contextualSpacing w:val="0"/>
      </w:pPr>
      <w:r>
        <w:lastRenderedPageBreak/>
        <w:t>Introduction (</w:t>
      </w:r>
      <w:r>
        <w:rPr>
          <w:i/>
        </w:rPr>
        <w:t>1000 words</w:t>
      </w:r>
      <w:r>
        <w:t>)</w:t>
      </w:r>
    </w:p>
    <w:p w14:paraId="01E41C0F" w14:textId="0B338224"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w:t>
      </w:r>
      <w:proofErr w:type="gramStart"/>
      <w:r>
        <w:t>Africa{</w:t>
      </w:r>
      <w:proofErr w:type="gramEnd"/>
      <w:r>
        <w:t xml:space="preserve">UNAIDS:2014ta}. With </w:t>
      </w:r>
      <w:r w:rsidR="00221079">
        <w:t>timely diagnosis</w:t>
      </w:r>
      <w:r>
        <w:t xml:space="preserve">, treatment can increase life-expectancy such that it approaches that of an HIV-negative </w:t>
      </w:r>
      <w:proofErr w:type="gramStart"/>
      <w:r>
        <w:t>individual{</w:t>
      </w:r>
      <w:proofErr w:type="gramEnd"/>
      <w:r>
        <w:t xml:space="preserve">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C20F04">
        <w:instrText xml:space="preserve"> ADDIN PAPERS2_CITATIONS &lt;citation&gt;&lt;uuid&gt;8EE0D424-6A28-4935-90D5-A2A98C988CB5&lt;/uuid&gt;&lt;priority&gt;2&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9E4CC4">
        <w:instrText xml:space="preserve"> ADDIN PAPERS2_CITATIONS &lt;citation&gt;&lt;uuid&gt;4033D795-5D62-4E33-8219-318D214CDAA8&lt;/uuid&gt;&lt;priority&gt;3&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66D908A0" w14:textId="27A62D51" w:rsidR="00114919" w:rsidRPr="00F257E8" w:rsidRDefault="00114919" w:rsidP="00E0392E">
      <w:pPr>
        <w:pStyle w:val="normal0"/>
        <w:contextualSpacing w:val="0"/>
        <w:rPr>
          <w:b/>
          <w:i/>
        </w:rPr>
      </w:pPr>
      <w:r w:rsidRPr="00F257E8">
        <w:rPr>
          <w:b/>
          <w:i/>
        </w:rPr>
        <w:t>Why are LYL to HIV? What do we SEE?</w:t>
      </w:r>
      <w:r w:rsidR="00704A3E">
        <w:rPr>
          <w:b/>
          <w:i/>
        </w:rPr>
        <w:t xml:space="preserve"> (</w:t>
      </w:r>
      <w:proofErr w:type="gramStart"/>
      <w:r w:rsidR="00704A3E">
        <w:rPr>
          <w:b/>
          <w:i/>
        </w:rPr>
        <w:t>hint</w:t>
      </w:r>
      <w:proofErr w:type="gramEnd"/>
      <w:r w:rsidR="00704A3E">
        <w:rPr>
          <w:b/>
          <w:i/>
        </w:rPr>
        <w:t xml:space="preserve"> at the clinic viewpoint)</w:t>
      </w:r>
    </w:p>
    <w:p w14:paraId="06F06000" w14:textId="00C4C039" w:rsidR="00962A36" w:rsidRDefault="00A86169" w:rsidP="009E4CC4">
      <w:pPr>
        <w:pStyle w:val="normal0"/>
        <w:ind w:firstLine="720"/>
        <w:contextualSpacing w:val="0"/>
      </w:pPr>
      <w:r>
        <w:t>The reasons for continued health losses to HIV are numerous</w:t>
      </w:r>
      <w:r w:rsidR="009A3AF0">
        <w:t xml:space="preserve">. Firstly, </w:t>
      </w:r>
      <w:r w:rsidR="00C20F04">
        <w:t>the on-time identification of infected individuals is poor in many resource-limited settings</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Timely diagnosis is defined as becoming alerting an individual to their serostatus prior to that individual becoming eligible for treatment. Yet, data from Uganda indicate that almost half of all infected individuals newly diagnosed were eligible for treatment and thus detected late</w:t>
      </w:r>
      <w:r w:rsidR="00C20F04">
        <w:fldChar w:fldCharType="begin"/>
      </w:r>
      <w:r w:rsidR="009E4CC4">
        <w:instrText xml:space="preserve"> ADDIN PAPERS2_CITATIONS &lt;citation&gt;&lt;uuid&gt;8A3F9F95-135D-4A9B-95C6-AAF3217E88D7&lt;/uuid&gt;&lt;priority&gt;6&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xml:space="preserve">; with many studies reporting patients initiating ART with CD4 counts far lower than treatment guidelines </w:t>
      </w:r>
      <w:proofErr w:type="gramStart"/>
      <w:r w:rsidR="008D410E">
        <w:t>recommend</w:t>
      </w:r>
      <w:r w:rsidR="00962A36">
        <w:t>{</w:t>
      </w:r>
      <w:proofErr w:type="gramEnd"/>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w:t>
      </w:r>
      <w:r w:rsidR="009E4CC4">
        <w:rPr>
          <w:lang w:val="en-US"/>
        </w:rPr>
        <w:t>Lahuerta:2012hi, Lahuerta:2013tk</w:t>
      </w:r>
      <w:r w:rsidR="009E4CC4">
        <w:rPr>
          <w:lang w:val="en-US"/>
        </w:rPr>
        <w:t>,</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p>
    <w:p w14:paraId="2C99F2BB" w14:textId="65688F73" w:rsidR="00704A3E" w:rsidRPr="00EC7251" w:rsidRDefault="00EC7251" w:rsidP="00704A3E">
      <w:pPr>
        <w:pStyle w:val="normal0"/>
        <w:contextualSpacing w:val="0"/>
        <w:rPr>
          <w:b/>
        </w:rPr>
      </w:pPr>
      <w:bookmarkStart w:id="15" w:name="_GoBack"/>
      <w:r w:rsidRPr="00EC7251">
        <w:rPr>
          <w:b/>
        </w:rPr>
        <w:t>HERE</w:t>
      </w:r>
    </w:p>
    <w:bookmarkEnd w:id="15"/>
    <w:p w14:paraId="3F87B908" w14:textId="26D99763" w:rsidR="00BE19DA" w:rsidRDefault="00BE19DA" w:rsidP="00704A3E">
      <w:pPr>
        <w:pStyle w:val="normal0"/>
        <w:contextualSpacing w:val="0"/>
      </w:pPr>
      <w:r>
        <w:t>The consequences of late ART initiation… mortality (may, Johnson)</w:t>
      </w:r>
    </w:p>
    <w:p w14:paraId="35C41C8A" w14:textId="77777777" w:rsidR="00BE19DA" w:rsidRDefault="00BE19DA" w:rsidP="00704A3E">
      <w:pPr>
        <w:pStyle w:val="normal0"/>
        <w:contextualSpacing w:val="0"/>
      </w:pPr>
    </w:p>
    <w:p w14:paraId="433F32C4" w14:textId="06D26FD6" w:rsidR="00704A3E" w:rsidRDefault="00704A3E" w:rsidP="00704A3E">
      <w:pPr>
        <w:pStyle w:val="normal0"/>
        <w:contextualSpacing w:val="0"/>
      </w:pPr>
      <w:r>
        <w:t xml:space="preserve">People seek care late – </w:t>
      </w:r>
      <w:r w:rsidR="001C1E4E">
        <w:t>done.</w:t>
      </w:r>
    </w:p>
    <w:p w14:paraId="4BFEC12E" w14:textId="77777777" w:rsidR="00704A3E" w:rsidRDefault="00704A3E" w:rsidP="00704A3E">
      <w:pPr>
        <w:pStyle w:val="normal0"/>
        <w:contextualSpacing w:val="0"/>
      </w:pPr>
    </w:p>
    <w:p w14:paraId="0F958CEA" w14:textId="170F01C8" w:rsidR="00704A3E" w:rsidRDefault="00704A3E" w:rsidP="00704A3E">
      <w:pPr>
        <w:pStyle w:val="normal0"/>
        <w:contextualSpacing w:val="0"/>
      </w:pPr>
      <w:r>
        <w:t xml:space="preserve">People initiate ART late – </w:t>
      </w:r>
      <w:r w:rsidR="00BE19DA">
        <w:t>done.</w:t>
      </w:r>
    </w:p>
    <w:p w14:paraId="774BACC5" w14:textId="77777777" w:rsidR="00704A3E" w:rsidRDefault="00704A3E" w:rsidP="00704A3E">
      <w:pPr>
        <w:pStyle w:val="normal0"/>
        <w:contextualSpacing w:val="0"/>
      </w:pPr>
    </w:p>
    <w:p w14:paraId="7BBB043A" w14:textId="3648D15E" w:rsidR="00704A3E" w:rsidRDefault="00704A3E" w:rsidP="00704A3E">
      <w:pPr>
        <w:pStyle w:val="normal0"/>
        <w:contextualSpacing w:val="0"/>
      </w:pPr>
      <w:r>
        <w:t xml:space="preserve">Results in high mortality – </w:t>
      </w:r>
      <w:r w:rsidR="00962A36">
        <w:fldChar w:fldCharType="begin"/>
      </w:r>
      <w:r w:rsidR="00962A36">
        <w:instrText xml:space="preserve"> ADDIN PAPERS2_CITATIONS &lt;citation&gt;&lt;uuid&gt;53FA90A0-E6C0-4E91-A7D8-3BE7E0B046D3&lt;/uuid&gt;&lt;priority&gt;0&lt;/priority&gt;&lt;publications&gt;&lt;publication&gt;&lt;uuid&gt;73705A89-5F19-4976-BCA1-48C5ECF6653D&lt;/uuid&gt;&lt;volume&gt;376&lt;/volume&gt;&lt;doi&gt;10.1016/S0140-6736(10)60666-6&lt;/doi&gt;&lt;startpage&gt;449&lt;/startpage&gt;&lt;publication_date&gt;99201008071200000000222000&lt;/publication_date&gt;&lt;url&gt;http://eutils.ncbi.nlm.nih.gov/entrez/eutils/elink.fcgi?dbfrom=pubmed&amp;amp;id=20638120&amp;amp;retmode=ref&amp;amp;cmd=prlinks&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 C&lt;/middleNames&gt;&lt;lastName&gt;Sterne&lt;/lastName&gt;&lt;/author&gt;&lt;author&gt;&lt;firstName&gt;Francois&lt;/firstName&gt;&lt;lastName&gt;Dabis&lt;/lastName&gt;&lt;/author&gt;&lt;author&gt;&lt;firstName&gt;Matthias&lt;/firstName&gt;&lt;lastName&gt;Egger&lt;/lastName&gt;&lt;/author&gt;&lt;author&gt;&lt;lastName&gt;IeDEA Southern Africa and West Africa&lt;/lastName&gt;&lt;/author&gt;&lt;/authors&gt;&lt;/publication&gt;&lt;/publications&gt;&lt;cites&gt;&lt;/cites&gt;&lt;/citation&gt;</w:instrText>
      </w:r>
      <w:r w:rsidR="00962A36">
        <w:fldChar w:fldCharType="separate"/>
      </w:r>
      <w:r w:rsidR="00962A36">
        <w:rPr>
          <w:lang w:val="en-US"/>
        </w:rPr>
        <w:t>{May:2010ee}</w:t>
      </w:r>
      <w:r w:rsidR="00962A36">
        <w:fldChar w:fldCharType="end"/>
      </w:r>
    </w:p>
    <w:p w14:paraId="509E14F0" w14:textId="77777777" w:rsidR="00704A3E" w:rsidRDefault="00704A3E" w:rsidP="00704A3E">
      <w:pPr>
        <w:pStyle w:val="normal0"/>
        <w:contextualSpacing w:val="0"/>
      </w:pPr>
    </w:p>
    <w:p w14:paraId="4C84D09C" w14:textId="1044BF99" w:rsidR="00704A3E" w:rsidRDefault="00704A3E" w:rsidP="00704A3E">
      <w:pPr>
        <w:pStyle w:val="normal0"/>
        <w:contextualSpacing w:val="0"/>
      </w:pPr>
      <w:r>
        <w:t xml:space="preserve">Transmission possible too </w:t>
      </w:r>
      <w:r w:rsidR="00BE19DA">
        <w:t>–</w:t>
      </w:r>
      <w:r>
        <w:t xml:space="preserve"> </w:t>
      </w:r>
      <w:r w:rsidR="00BE19DA">
        <w:t>reference??</w:t>
      </w:r>
    </w:p>
    <w:p w14:paraId="2901C069" w14:textId="77777777" w:rsidR="00704A3E" w:rsidRDefault="00704A3E" w:rsidP="00A86169">
      <w:pPr>
        <w:pStyle w:val="normal0"/>
        <w:ind w:firstLine="720"/>
        <w:contextualSpacing w:val="0"/>
      </w:pPr>
    </w:p>
    <w:p w14:paraId="30DA3B18" w14:textId="77777777" w:rsidR="001C1E4E" w:rsidRDefault="001C1E4E" w:rsidP="00A86169">
      <w:pPr>
        <w:pStyle w:val="normal0"/>
        <w:ind w:firstLine="720"/>
        <w:contextualSpacing w:val="0"/>
      </w:pPr>
    </w:p>
    <w:p w14:paraId="3E2E7303" w14:textId="4DE32315" w:rsidR="00A86169" w:rsidRDefault="00A86169" w:rsidP="00A86169">
      <w:pPr>
        <w:pStyle w:val="normal0"/>
        <w:ind w:firstLine="720"/>
        <w:contextualSpacing w:val="0"/>
      </w:pPr>
      <w:r>
        <w:t xml:space="preserve">The consequences of late treatment initiation </w:t>
      </w:r>
      <w:commentRangeStart w:id="16"/>
      <w:r>
        <w:t xml:space="preserve">are grave </w:t>
      </w:r>
      <w:commentRangeEnd w:id="16"/>
      <w:r>
        <w:rPr>
          <w:rStyle w:val="CommentReference"/>
        </w:rPr>
        <w:commentReference w:id="16"/>
      </w:r>
      <w:r>
        <w:t xml:space="preserve">for both the infected individual and </w:t>
      </w:r>
      <w:commentRangeStart w:id="17"/>
      <w:r>
        <w:t>others that they may have transmitted the virus to</w:t>
      </w:r>
      <w:commentRangeEnd w:id="17"/>
      <w:r>
        <w:rPr>
          <w:rStyle w:val="CommentReference"/>
        </w:rPr>
        <w:commentReference w:id="17"/>
      </w:r>
      <w:r>
        <w:t xml:space="preserve">, resulting in suboptimal treatment outcomes. The meagre performance of these HIV care systems has caught the attention of donors organisations, where </w:t>
      </w:r>
      <w:commentRangeStart w:id="18"/>
      <w:r>
        <w:t xml:space="preserve">budget constraints are forcing a shift in focus </w:t>
      </w:r>
      <w:commentRangeEnd w:id="18"/>
      <w:r>
        <w:rPr>
          <w:rStyle w:val="CommentReference"/>
        </w:rPr>
        <w:commentReference w:id="18"/>
      </w:r>
      <w:r>
        <w:t>towards maximising the effectiveness of current programmes</w:t>
      </w:r>
      <w:r w:rsidR="004B488C">
        <w:fldChar w:fldCharType="begin"/>
      </w:r>
      <w:r w:rsidR="009E4CC4">
        <w:instrText xml:space="preserve"> ADDIN PAPERS2_CITATIONS &lt;citation&gt;&lt;uuid&gt;184E49B5-A60B-49C7-A4CD-D639836B3037&lt;/uuid&gt;&lt;priority&gt;9&lt;/priority&gt;&lt;publications&gt;&lt;publication&gt;&lt;publication_date&gt;99201400001200000000200000&lt;/publication_date&gt;&lt;title&gt;The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4B488C">
        <w:fldChar w:fldCharType="separate"/>
      </w:r>
      <w:r w:rsidR="004B488C">
        <w:rPr>
          <w:lang w:val="en-US"/>
        </w:rPr>
        <w:t>{UNAIDS:2014ta}</w:t>
      </w:r>
      <w:r w:rsidR="004B488C">
        <w:fldChar w:fldCharType="end"/>
      </w:r>
      <w:r>
        <w:t>.</w:t>
      </w:r>
    </w:p>
    <w:p w14:paraId="16FF162E" w14:textId="77777777" w:rsidR="00A86169" w:rsidRDefault="00A86169" w:rsidP="00A86169">
      <w:pPr>
        <w:pStyle w:val="normal0"/>
        <w:contextualSpacing w:val="0"/>
      </w:pPr>
    </w:p>
    <w:p w14:paraId="634D77BA" w14:textId="39318260" w:rsidR="00114919" w:rsidRPr="00F257E8" w:rsidRDefault="00114919" w:rsidP="00A86169">
      <w:pPr>
        <w:pStyle w:val="normal0"/>
        <w:contextualSpacing w:val="0"/>
        <w:rPr>
          <w:b/>
          <w:i/>
        </w:rPr>
      </w:pPr>
      <w:r w:rsidRPr="00F257E8">
        <w:rPr>
          <w:b/>
          <w:i/>
        </w:rPr>
        <w:t>WHY do we SEE this? (</w:t>
      </w:r>
      <w:proofErr w:type="gramStart"/>
      <w:r w:rsidRPr="00F257E8">
        <w:rPr>
          <w:b/>
          <w:i/>
        </w:rPr>
        <w:t>crappy</w:t>
      </w:r>
      <w:proofErr w:type="gramEnd"/>
      <w:r w:rsidRPr="00F257E8">
        <w:rPr>
          <w:b/>
          <w:i/>
        </w:rPr>
        <w:t xml:space="preserve"> care).</w:t>
      </w:r>
    </w:p>
    <w:p w14:paraId="13D6F995" w14:textId="77777777" w:rsidR="00114919" w:rsidRDefault="00114919" w:rsidP="00A86169">
      <w:pPr>
        <w:pStyle w:val="normal0"/>
        <w:contextualSpacing w:val="0"/>
      </w:pPr>
    </w:p>
    <w:p w14:paraId="53029F41" w14:textId="77777777" w:rsidR="00A86169" w:rsidRDefault="00A86169" w:rsidP="00A86169">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Pr="00822C63">
        <w:rPr>
          <w:strike/>
        </w:rPr>
        <w:t xml:space="preserve">However, this issue is not just confined to sub-Saharan Africa; substantial losses in care have also been reported in highly developed countries </w:t>
      </w:r>
      <w:proofErr w:type="gramStart"/>
      <w:r w:rsidRPr="00822C63">
        <w:rPr>
          <w:strike/>
        </w:rPr>
        <w:t>too{</w:t>
      </w:r>
      <w:proofErr w:type="gramEnd"/>
      <w:r w:rsidRPr="00822C63">
        <w:rPr>
          <w:strike/>
        </w:rPr>
        <w:t>Nachega:2014ks}.</w:t>
      </w:r>
      <w:r>
        <w:t xml:space="preserve">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43.5% of patients were lost between HIV-testing and enrolling in pre-ART care. Of those that did enrol in pre-ART care, 22.9% were lost before receiving CD4 testing and of those who were found to be eligible for ART, 68.7%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6A45176" w14:textId="77777777" w:rsidR="00A86169" w:rsidRDefault="00A86169" w:rsidP="00A86169">
      <w:pPr>
        <w:pStyle w:val="normal0"/>
        <w:contextualSpacing w:val="0"/>
      </w:pPr>
    </w:p>
    <w:p w14:paraId="08D5F556" w14:textId="77777777" w:rsidR="00A86169" w:rsidRDefault="00A86169" w:rsidP="00A86169">
      <w:pPr>
        <w:pStyle w:val="normal0"/>
        <w:ind w:firstLine="720"/>
        <w:contextualSpacing w:val="0"/>
      </w:pPr>
      <w:r>
        <w:t xml:space="preserve">Visualising the events and pathways taken by individuals through care is an important step in understanding where losses are occurring and how to prevent them. Often termed, the “Cascade of Care”, this conceptualisation of an ART-programme allows us to assess patient outcomes and </w:t>
      </w:r>
      <w:commentRangeStart w:id="19"/>
      <w:r w:rsidRPr="00A178BA">
        <w:t>assign blame</w:t>
      </w:r>
      <w:commentRangeEnd w:id="19"/>
      <w:r>
        <w:rPr>
          <w:rStyle w:val="CommentReference"/>
        </w:rPr>
        <w:commentReference w:id="19"/>
      </w:r>
      <w:r>
        <w:t xml:space="preserve"> to events in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w:t>
      </w:r>
      <w:r>
        <w:lastRenderedPageBreak/>
        <w:t xml:space="preserve">HIV-status is still a challenge in sub-Saharan Africa, with current estimates show only 45% of people living with HIV are aware of their </w:t>
      </w:r>
      <w:proofErr w:type="gramStart"/>
      <w:r>
        <w:t>status{</w:t>
      </w:r>
      <w:proofErr w:type="gramEnd"/>
      <w:r>
        <w:t xml:space="preserve">UNAIDS:2014ta}. Kenya has made progress towards its goal of 80% awareness of HIV status, </w:t>
      </w:r>
      <w:commentRangeStart w:id="20"/>
      <w:r>
        <w:t>with 72% achieved in 2007</w:t>
      </w:r>
      <w:commentRangeEnd w:id="20"/>
      <w:r>
        <w:rPr>
          <w:rStyle w:val="CommentReference"/>
        </w:rPr>
        <w:commentReference w:id="20"/>
      </w:r>
      <w:r>
        <w:t>{NASCOP</w:t>
      </w:r>
      <w:proofErr w:type="gramStart"/>
      <w:r>
        <w:t>:2012tp</w:t>
      </w:r>
      <w:proofErr w:type="gramEnd"/>
      <w:r>
        <w:t xml:space="preserve">}. However, the marginal opportunity cost of identifying individuals increases substantially 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13319313" w14:textId="77777777" w:rsidR="00A86169" w:rsidRDefault="00A86169" w:rsidP="00A86169">
      <w:pPr>
        <w:pStyle w:val="normal0"/>
        <w:contextualSpacing w:val="0"/>
      </w:pPr>
    </w:p>
    <w:p w14:paraId="6FE40788" w14:textId="77777777" w:rsidR="00A86169" w:rsidRDefault="00A86169" w:rsidP="00A86169">
      <w:pPr>
        <w:pStyle w:val="normal0"/>
        <w:ind w:firstLine="720"/>
        <w:contextualSpacing w:val="0"/>
      </w:pPr>
      <w:r>
        <w:t xml:space="preserve">Once diagnosed, individuals need to be linked to pre-ART care; meaning they must attend a clinic to be bled for a CD4 test in order to determine their eligibility for ART. Kranzer </w:t>
      </w:r>
      <w:r>
        <w:rPr>
          <w:i/>
        </w:rPr>
        <w:t>et al.</w:t>
      </w:r>
      <w:r>
        <w:t xml:space="preserve"> define linkage to HIV care as attending for a CD4 count measurement within six months of diagnosis to assess ART </w:t>
      </w:r>
      <w:proofErr w:type="gramStart"/>
      <w:r>
        <w:t>eligibility{</w:t>
      </w:r>
      <w:proofErr w:type="gramEnd"/>
      <w:r>
        <w:t xml:space="preserve">Kranzer:2010hp}. In this study, they found that among 885 individuals tested between 2004 and 2009 in Cape Town, South Africa, 37.4% failed to link to </w:t>
      </w:r>
      <w:proofErr w:type="gramStart"/>
      <w:r>
        <w:t>care{</w:t>
      </w:r>
      <w:proofErr w:type="gramEnd"/>
      <w:r>
        <w:t>Kranzer:2010hp}.</w:t>
      </w:r>
    </w:p>
    <w:p w14:paraId="1A01DF20" w14:textId="77777777" w:rsidR="00A86169" w:rsidRDefault="00A86169" w:rsidP="00A86169">
      <w:pPr>
        <w:pStyle w:val="normal0"/>
        <w:contextualSpacing w:val="0"/>
      </w:pPr>
    </w:p>
    <w:p w14:paraId="54D985B2" w14:textId="77777777" w:rsidR="00A86169" w:rsidRDefault="00A86169" w:rsidP="00A86169">
      <w:pPr>
        <w:pStyle w:val="normal0"/>
        <w:ind w:firstLine="720"/>
        <w:contextualSpacing w:val="0"/>
      </w:pPr>
      <w:r>
        <w:t xml:space="preserve">After successful linkage to care, where the patient is bled for an initial CD4 count, </w:t>
      </w:r>
      <w:commentRangeStart w:id="21"/>
      <w:r>
        <w:t>the patient must return at a later date to receive the results of the test</w:t>
      </w:r>
      <w:commentRangeEnd w:id="21"/>
      <w:r>
        <w:rPr>
          <w:rStyle w:val="CommentReference"/>
        </w:rPr>
        <w:commentReference w:id="21"/>
      </w:r>
      <w:r>
        <w:t xml:space="preserve">.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may involve individuals having to take a day off work to travel from remote areas, resulting in a decreased </w:t>
      </w:r>
      <w:proofErr w:type="gramStart"/>
      <w:r>
        <w:t>salary{</w:t>
      </w:r>
      <w:proofErr w:type="gramEnd"/>
      <w:r>
        <w:t xml:space="preserve">Geng:2010fh}. A study by Larson </w:t>
      </w:r>
      <w:r>
        <w:rPr>
          <w:i/>
        </w:rPr>
        <w:t>et al</w:t>
      </w:r>
      <w:r>
        <w:t xml:space="preserve">. (2010) found that among individuals who received CD4 tests at a clinic in Johannesburg, South Africa,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However, the distance and cost associated with travelling to an HIV-clinic have already been cited as motives to disengage from </w:t>
      </w:r>
      <w:proofErr w:type="gramStart"/>
      <w:r>
        <w:t>care{</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enrolment into pre-ART care was shown to result in a 3.49 fold increase in the odds of being lost from </w:t>
      </w:r>
      <w:proofErr w:type="gramStart"/>
      <w:r>
        <w:t>care{</w:t>
      </w:r>
      <w:proofErr w:type="gramEnd"/>
      <w:r>
        <w:t>Geng:2010du}.</w:t>
      </w:r>
    </w:p>
    <w:p w14:paraId="37EAEAE9" w14:textId="77777777" w:rsidR="00A86169" w:rsidRDefault="00A86169" w:rsidP="00A86169">
      <w:pPr>
        <w:pStyle w:val="normal0"/>
        <w:contextualSpacing w:val="0"/>
      </w:pPr>
    </w:p>
    <w:p w14:paraId="4A42C00A" w14:textId="77777777" w:rsidR="00A86169" w:rsidRDefault="00A86169" w:rsidP="00A86169">
      <w:pPr>
        <w:pStyle w:val="normal0"/>
        <w:ind w:firstLine="720"/>
        <w:contextualSpacing w:val="0"/>
      </w:pPr>
      <w:r>
        <w:t xml:space="preserve">Eligibility for treatment is determined by country-specific guidelines. </w:t>
      </w:r>
      <w:commentRangeStart w:id="22"/>
      <w:r w:rsidRPr="00822C63">
        <w:rPr>
          <w:strike/>
        </w:rPr>
        <w:t>The latest guidelines published by the World Health Organization released for adoption in June 2013 state ART should be initiated when a patient’s CD4 count drops below 500 cells/</w:t>
      </w:r>
      <w:proofErr w:type="gramStart"/>
      <w:r w:rsidRPr="00822C63">
        <w:rPr>
          <w:strike/>
        </w:rPr>
        <w:t>μl{</w:t>
      </w:r>
      <w:proofErr w:type="gramEnd"/>
      <w:r w:rsidRPr="00822C63">
        <w:rPr>
          <w:strike/>
        </w:rPr>
        <w:t xml:space="preserve">WorldHealthOrganization:2013we}. </w:t>
      </w:r>
      <w:commentRangeEnd w:id="22"/>
      <w:r>
        <w:rPr>
          <w:rStyle w:val="CommentReference"/>
        </w:rPr>
        <w:commentReference w:id="22"/>
      </w:r>
      <w:r>
        <w:t xml:space="preserve">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until ART </w:t>
      </w:r>
      <w:proofErr w:type="gramStart"/>
      <w:r>
        <w:t>initiation{</w:t>
      </w:r>
      <w:proofErr w:type="gramEnd"/>
      <w:r>
        <w:t xml:space="preserve">Rosen:2011ii}. Additionally, multiple large scale studies have shown that CD4 counts of patients initiating ART to be far lower than recommended treatment guideline values at the </w:t>
      </w:r>
      <w:proofErr w:type="gramStart"/>
      <w:r>
        <w:t>time{</w:t>
      </w:r>
      <w:proofErr w:type="gramEnd"/>
      <w:r>
        <w:t>Nash:2011ki, Boulle:2014uj}; therefore, indicating pre-ART care, in many settings, to be poor at retaining healthy individuals until they become eligible for treatment.</w:t>
      </w:r>
    </w:p>
    <w:p w14:paraId="7DCE1FD6" w14:textId="77777777" w:rsidR="00A86169" w:rsidRDefault="00A86169" w:rsidP="00A86169">
      <w:pPr>
        <w:pStyle w:val="normal0"/>
        <w:ind w:firstLine="720"/>
        <w:contextualSpacing w:val="0"/>
      </w:pPr>
    </w:p>
    <w:p w14:paraId="67A85DA2" w14:textId="77777777" w:rsidR="00A86169" w:rsidRDefault="00A86169" w:rsidP="00A86169">
      <w:pPr>
        <w:pStyle w:val="normal0"/>
        <w:ind w:firstLine="720"/>
        <w:contextualSpacing w:val="0"/>
      </w:pPr>
      <w:r>
        <w:t xml:space="preserve">ART initiation marks the start of lifelong ART care, where a successful treatment outcome can be achieved through retention in care and adherence to ART. However, in sub-Saharan Africa between 46-85% of patients are retained 24 months after </w:t>
      </w:r>
      <w:proofErr w:type="gramStart"/>
      <w:r>
        <w:t>initiation</w:t>
      </w:r>
      <w:commentRangeStart w:id="23"/>
      <w:r>
        <w:t>{</w:t>
      </w:r>
      <w:proofErr w:type="gramEnd"/>
      <w:r>
        <w:t xml:space="preserve">Rosen:2007hd}. </w:t>
      </w:r>
      <w:commentRangeEnd w:id="23"/>
      <w:r>
        <w:rPr>
          <w:rStyle w:val="CommentReference"/>
        </w:rPr>
        <w:commentReference w:id="23"/>
      </w:r>
      <w:r w:rsidRPr="00DC71C7">
        <w:rPr>
          <w:rFonts w:eastAsia="Arial" w:cs="Arial"/>
        </w:rPr>
        <w:t>One study of over 200</w:t>
      </w:r>
      <w:r>
        <w:rPr>
          <w:rFonts w:eastAsia="Arial" w:cs="Arial"/>
        </w:rPr>
        <w:t xml:space="preserve"> thousand</w:t>
      </w:r>
      <w:r w:rsidRPr="00DC71C7">
        <w:rPr>
          <w:rFonts w:eastAsia="Arial" w:cs="Arial"/>
        </w:rPr>
        <w:t xml:space="preserve"> individuals across sub-Saharan Africa showed ART retention fell each year on treatment </w:t>
      </w:r>
      <w:commentRangeStart w:id="24"/>
      <w:r w:rsidRPr="00DC71C7">
        <w:rPr>
          <w:rFonts w:eastAsia="Arial" w:cs="Arial"/>
        </w:rPr>
        <w:t>(77.4% at 12 months, 75% at 24 months, and 70.5% at 36 months)</w:t>
      </w:r>
      <w:commentRangeEnd w:id="24"/>
      <w:r>
        <w:rPr>
          <w:rStyle w:val="CommentReference"/>
        </w:rPr>
        <w:commentReference w:id="24"/>
      </w:r>
      <w:r>
        <w:rPr>
          <w:rFonts w:eastAsia="Arial" w:cs="Arial"/>
        </w:rPr>
        <w:t>,</w:t>
      </w:r>
      <w:r w:rsidRPr="00DC71C7">
        <w:rPr>
          <w:rFonts w:eastAsia="Arial" w:cs="Arial"/>
        </w:rPr>
        <w:t xml:space="preserve"> with attrition averaging 5% per year after 24 months</w:t>
      </w:r>
      <w:r>
        <w:rPr>
          <w:rFonts w:eastAsia="Arial" w:cs="Arial"/>
        </w:rPr>
        <w:t>,</w:t>
      </w:r>
      <w:r w:rsidRPr="00DC71C7">
        <w:t xml:space="preserve"> highlighting long</w:t>
      </w:r>
      <w:r>
        <w:t>-</w:t>
      </w:r>
      <w:r w:rsidRPr="00DC71C7">
        <w:t xml:space="preserve">term retention on ART as an obstacle to achieving optimal patient outcomes in resource-limited </w:t>
      </w:r>
      <w:proofErr w:type="gramStart"/>
      <w:r w:rsidRPr="00DC71C7">
        <w:t>settings</w:t>
      </w:r>
      <w:r>
        <w:t>{</w:t>
      </w:r>
      <w:proofErr w:type="gramEnd"/>
      <w:r>
        <w:t>Fox:2010gt}.</w:t>
      </w:r>
    </w:p>
    <w:p w14:paraId="411D0AA9" w14:textId="77777777" w:rsidR="00A86169" w:rsidRDefault="00A86169" w:rsidP="00A86169">
      <w:pPr>
        <w:pStyle w:val="normal0"/>
        <w:ind w:firstLine="720"/>
        <w:contextualSpacing w:val="0"/>
      </w:pPr>
    </w:p>
    <w:p w14:paraId="44B94B2B" w14:textId="765A9BC8" w:rsidR="00F257E8" w:rsidRDefault="00F257E8" w:rsidP="00F257E8">
      <w:pPr>
        <w:pStyle w:val="normal0"/>
        <w:contextualSpacing w:val="0"/>
        <w:rPr>
          <w:b/>
          <w:i/>
        </w:rPr>
      </w:pPr>
      <w:r w:rsidRPr="00F257E8">
        <w:rPr>
          <w:b/>
          <w:i/>
        </w:rPr>
        <w:t>What c</w:t>
      </w:r>
      <w:r w:rsidR="00B91B97">
        <w:rPr>
          <w:b/>
          <w:i/>
        </w:rPr>
        <w:t>a</w:t>
      </w:r>
      <w:r w:rsidRPr="00F257E8">
        <w:rPr>
          <w:b/>
          <w:i/>
        </w:rPr>
        <w:t>n we do about it? INTERVENE!</w:t>
      </w:r>
      <w:r w:rsidR="00B91B97">
        <w:rPr>
          <w:b/>
          <w:i/>
        </w:rPr>
        <w:t xml:space="preserve"> (</w:t>
      </w:r>
      <w:proofErr w:type="gramStart"/>
      <w:r w:rsidR="00B91B97">
        <w:rPr>
          <w:b/>
          <w:i/>
        </w:rPr>
        <w:t>single</w:t>
      </w:r>
      <w:proofErr w:type="gramEnd"/>
      <w:r w:rsidR="00B91B97">
        <w:rPr>
          <w:b/>
          <w:i/>
        </w:rPr>
        <w:t xml:space="preserve"> or double?)</w:t>
      </w:r>
    </w:p>
    <w:p w14:paraId="57B13A10" w14:textId="77777777" w:rsidR="009A3AF0" w:rsidRDefault="009A3AF0" w:rsidP="00F257E8">
      <w:pPr>
        <w:pStyle w:val="normal0"/>
        <w:contextualSpacing w:val="0"/>
        <w:rPr>
          <w:b/>
          <w:i/>
        </w:rPr>
      </w:pPr>
    </w:p>
    <w:p w14:paraId="4FE3EF27" w14:textId="2D255511" w:rsidR="00B91B97" w:rsidRDefault="00B91B97" w:rsidP="00F257E8">
      <w:pPr>
        <w:pStyle w:val="normal0"/>
        <w:contextualSpacing w:val="0"/>
        <w:rPr>
          <w:b/>
          <w:i/>
        </w:rPr>
      </w:pPr>
      <w:r>
        <w:rPr>
          <w:b/>
          <w:i/>
        </w:rPr>
        <w:t>But HOW will we know what to do? A MODEL! IT’S THE MESSIAH!</w:t>
      </w:r>
      <w:r w:rsidR="00704A3E">
        <w:rPr>
          <w:b/>
          <w:i/>
        </w:rPr>
        <w:t xml:space="preserve"> (</w:t>
      </w:r>
      <w:proofErr w:type="gramStart"/>
      <w:r w:rsidR="00704A3E">
        <w:rPr>
          <w:b/>
          <w:i/>
        </w:rPr>
        <w:t>mention</w:t>
      </w:r>
      <w:proofErr w:type="gramEnd"/>
      <w:r w:rsidR="00704A3E">
        <w:rPr>
          <w:b/>
          <w:i/>
        </w:rPr>
        <w:t xml:space="preserve"> the community view that is key)</w:t>
      </w:r>
    </w:p>
    <w:p w14:paraId="457538BA" w14:textId="77777777" w:rsidR="00B91B97" w:rsidRPr="00F257E8" w:rsidRDefault="00B91B97" w:rsidP="00F257E8">
      <w:pPr>
        <w:pStyle w:val="normal0"/>
        <w:contextualSpacing w:val="0"/>
        <w:rPr>
          <w:b/>
          <w:i/>
        </w:rPr>
      </w:pPr>
    </w:p>
    <w:p w14:paraId="122EC413" w14:textId="2AF1592B" w:rsidR="00A86169" w:rsidRDefault="00A86169" w:rsidP="00A86169">
      <w:pPr>
        <w:pStyle w:val="normal0"/>
        <w:ind w:firstLine="720"/>
        <w:contextualSpacing w:val="0"/>
      </w:pPr>
      <w:r>
        <w:t xml:space="preserve">Substantial evidence now highlights deficiencies in both pre-ART and ART care, </w:t>
      </w:r>
      <w:commentRangeStart w:id="25"/>
      <w:r>
        <w:t>challenging the traditional concept of linear flow through the cascade.</w:t>
      </w:r>
      <w:commentRangeEnd w:id="25"/>
      <w:r>
        <w:rPr>
          <w:rStyle w:val="CommentReference"/>
        </w:rPr>
        <w:commentReference w:id="25"/>
      </w:r>
      <w:r>
        <w:t xml:space="preserve"> The reported structural failures and discrepancies of current ART-programmes therefore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114919">
        <w:t xml:space="preserve">These </w:t>
      </w:r>
      <w:r>
        <w:t xml:space="preserve">re-engagement routes </w:t>
      </w:r>
      <w:r w:rsidR="00114919">
        <w:t xml:space="preserve">were termed </w:t>
      </w:r>
      <w:r>
        <w:t xml:space="preserve">“side doors” into care, to supplement the traditional “front door” route into care through which care naïve individuals </w:t>
      </w:r>
      <w:proofErr w:type="gramStart"/>
      <w:r>
        <w:t>enter{</w:t>
      </w:r>
      <w:proofErr w:type="gramEnd"/>
      <w:r>
        <w:t>Hallett:2013ig}. This “</w:t>
      </w:r>
      <w:commentRangeStart w:id="26"/>
      <w:r>
        <w:t>side door</w:t>
      </w:r>
      <w:commentRangeEnd w:id="26"/>
      <w:r>
        <w:rPr>
          <w:rStyle w:val="CommentReference"/>
        </w:rPr>
        <w:commentReference w:id="26"/>
      </w:r>
      <w:r>
        <w:t xml:space="preserve">” distinguishes patients with no previous care experience from those reconnecting with care, thus allowing us to understand the different dynamics of these two routes into care. Gaining insight into how these patients lost from care </w:t>
      </w:r>
      <w:proofErr w:type="gramStart"/>
      <w:r>
        <w:t>re-engage</w:t>
      </w:r>
      <w:proofErr w:type="gramEnd"/>
      <w:r>
        <w:t>, and how care-naïve individuals engage for the first time is vitally important in terms of repairing and reinforcing care.</w:t>
      </w:r>
    </w:p>
    <w:p w14:paraId="2724B5BD" w14:textId="77777777" w:rsidR="00A86169" w:rsidRDefault="00A86169" w:rsidP="00A86169">
      <w:pPr>
        <w:pStyle w:val="normal0"/>
        <w:ind w:firstLine="720"/>
        <w:contextualSpacing w:val="0"/>
      </w:pPr>
    </w:p>
    <w:p w14:paraId="465CED46" w14:textId="77777777" w:rsidR="00A86169" w:rsidRDefault="00A86169" w:rsidP="00A86169">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 clinic-level data highlights the need for a consistent definition of “lost to follow-up”, together with the need for high-resolution longitudinal data that will enable us to map the individual pathways taken by patients through care. A potential drawback of clinic-level data is the perspective of the clinic, which can only provide details of individuals who have engaged with care. There are likely to be many HIV-positive individuals in the community who fail to seek or be engaged in care, indicating that clinic-level data may be failing to realise the scope of the issue.</w:t>
      </w:r>
    </w:p>
    <w:p w14:paraId="7607798F" w14:textId="77777777" w:rsidR="00A86169" w:rsidRDefault="00A86169" w:rsidP="00A86169">
      <w:pPr>
        <w:pStyle w:val="normal0"/>
        <w:ind w:firstLine="720"/>
        <w:contextualSpacing w:val="0"/>
      </w:pPr>
    </w:p>
    <w:p w14:paraId="17CF48B4" w14:textId="77777777" w:rsidR="00A86169" w:rsidRDefault="00A86169" w:rsidP="00A86169">
      <w:pPr>
        <w:pStyle w:val="normal0"/>
        <w:ind w:firstLine="720"/>
        <w:contextualSpacing w:val="0"/>
      </w:pPr>
      <w:r>
        <w:t>Fortunately, a select few facilities in sub-Saharan Africa are beginning to collect and distribute this type of data, thereby allowing us to disentangle the web of routes through care and accurately calibrate mathematical models to provide insight into the dynamics of the cascade of care. In this paper we evaluate an ART-programme in western Kenya. Through the use of mathematical modelling, we identify weaknesses resulting in suboptimal patient outcomes and demonstrate how interventions targeting different points of care can improve health outcomes for patients.</w:t>
      </w:r>
      <w:r>
        <w:rPr>
          <w:rStyle w:val="CommentReference"/>
        </w:rPr>
        <w:commentReference w:id="27"/>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28"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29" w:author="Ellen McRobie" w:date="2015-01-06T10:26:00Z">
        <w:r w:rsidR="000E0AFF">
          <w:t>, through the use of mathematical modelling</w:t>
        </w:r>
      </w:ins>
      <w:ins w:id="30" w:author="Ellen McRobie" w:date="2015-01-06T10:27:00Z">
        <w:r w:rsidR="000E0AFF">
          <w:t>,</w:t>
        </w:r>
      </w:ins>
      <w:r w:rsidR="0004446E">
        <w:t xml:space="preserve"> we evaluate an ART-programme in western Kenya</w:t>
      </w:r>
      <w:ins w:id="31"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32"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33" w:name="h.kidv94ib4qwh" w:colFirst="0" w:colLast="0"/>
      <w:bookmarkEnd w:id="33"/>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03AC4BEB"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34"/>
      <w:r w:rsidR="0065122A">
        <w:t>N</w:t>
      </w:r>
      <w:r>
        <w:t xml:space="preserve">atural </w:t>
      </w:r>
      <w:r w:rsidR="0065122A">
        <w:t>H</w:t>
      </w:r>
      <w:r>
        <w:t>istory</w:t>
      </w:r>
      <w:commentRangeEnd w:id="34"/>
      <w:r w:rsidR="008413C4">
        <w:rPr>
          <w:rStyle w:val="CommentReference"/>
        </w:rPr>
        <w:commentReference w:id="34"/>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9E4CC4">
        <w:instrText xml:space="preserve"> ADDIN PAPERS2_CITATIONS &lt;citation&gt;&lt;uuid&gt;89C65986-043E-48D9-BFE7-747C3FA4A5F9&lt;/uuid&gt;&lt;priority&gt;32&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35" w:author="Tim Hallett" w:date="2015-01-07T12:13:00Z">
        <w:r w:rsidR="00E04C0C">
          <w:t xml:space="preserve">from where current health losses accrue, </w:t>
        </w:r>
      </w:ins>
      <w:r>
        <w:t xml:space="preserve">the model was </w:t>
      </w:r>
      <w:ins w:id="36" w:author="Tim Hallett" w:date="2015-01-07T12:13:00Z">
        <w:r w:rsidR="00E04C0C">
          <w:t>calibrated to the setting of western Kenya</w:t>
        </w:r>
      </w:ins>
      <w:r>
        <w:t xml:space="preserve"> </w:t>
      </w:r>
      <w:ins w:id="37"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38" w:name="h.qp08777c4239" w:colFirst="0" w:colLast="0"/>
      <w:bookmarkEnd w:id="38"/>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549DDF9B" w:rsidR="00C07325" w:rsidRDefault="00243366">
      <w:pPr>
        <w:pStyle w:val="normal0"/>
        <w:contextualSpacing w:val="0"/>
      </w:pPr>
      <w:r>
        <w:tab/>
        <w:t xml:space="preserve">The model describes the population of Kenya </w:t>
      </w:r>
      <w:r w:rsidR="00B52FB2">
        <w:t xml:space="preserve">from 1970 to 2030 and begins by creating a </w:t>
      </w:r>
      <w:ins w:id="39" w:author="Tim Hallett" w:date="2015-01-07T12:05:00Z">
        <w:r w:rsidR="00F24045">
          <w:t xml:space="preserve">population </w:t>
        </w:r>
      </w:ins>
      <w:r w:rsidR="00B52FB2">
        <w:t>of HIV-negative individuals the size and age</w:t>
      </w:r>
      <w:ins w:id="40" w:author="Tim Hallett" w:date="2015-01-07T12:04:00Z">
        <w:r w:rsidR="0027665A">
          <w:t>-structure</w:t>
        </w:r>
      </w:ins>
      <w:r w:rsidR="00B52FB2">
        <w:t xml:space="preserve"> of the population in 1970. </w:t>
      </w:r>
      <w:r w:rsidR="00CB2B80">
        <w:t>HIV incidence</w:t>
      </w:r>
      <w:ins w:id="41" w:author="Tim Hallett" w:date="2015-01-07T12:05:00Z">
        <w:r w:rsidR="0027665A">
          <w:t xml:space="preserve"> </w:t>
        </w:r>
      </w:ins>
      <w:r w:rsidR="00CB2B80">
        <w:t xml:space="preserve">is </w:t>
      </w:r>
      <w:ins w:id="42" w:author="Tim Hallett" w:date="2015-01-07T12:05:00Z">
        <w:r w:rsidR="0027665A">
          <w:t xml:space="preserve">informed </w:t>
        </w:r>
      </w:ins>
      <w:r w:rsidR="00CB2B80">
        <w:t>by estimates from the UNAIDS Spectrum Software (developed by the Futures Institute</w:t>
      </w:r>
      <w:r w:rsidR="00A414EC">
        <w:fldChar w:fldCharType="begin"/>
      </w:r>
      <w:r w:rsidR="009E4CC4">
        <w:instrText xml:space="preserve"> ADDIN PAPERS2_CITATIONS &lt;citation&gt;&lt;uuid&gt;C1B7929A-1BF0-4A5B-9ADE-59367F3932E6&lt;/uuid&gt;&lt;priority&gt;33&lt;/priority&gt;&lt;publications&gt;&lt;publication&gt;&lt;accepted_date&gt;99201400001200000000200000&lt;/accepted_date&gt;&lt;title&gt;Spectrum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Spectrum:tl</w:t>
      </w:r>
      <w:proofErr w:type="spellEnd"/>
      <w:r w:rsidR="00A414EC">
        <w:rPr>
          <w:lang w:val="en-US"/>
        </w:rPr>
        <w:t>}</w:t>
      </w:r>
      <w:r w:rsidR="00A414EC">
        <w:fldChar w:fldCharType="end"/>
      </w:r>
      <w:r w:rsidR="00CB2B80">
        <w:t>).</w:t>
      </w:r>
      <w:r w:rsidR="0004446E">
        <w:t xml:space="preserve"> We start </w:t>
      </w:r>
      <w:r w:rsidR="005554A3">
        <w:t xml:space="preserve">HIV </w:t>
      </w:r>
      <w:r w:rsidR="0004446E">
        <w:t>testing in 2004 along with rolling out ART for eligible individuals. We used the 2004 WHO Treatment Eligibility Guidelines of a CD4 count &lt;200 or WHO Stage IV {WorldHealthOrganization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43" w:author="Tim Hallett" w:date="2015-01-07T12:07:00Z"/>
        </w:rPr>
      </w:pPr>
    </w:p>
    <w:p w14:paraId="5C62217E" w14:textId="77777777" w:rsidR="00F24045" w:rsidRDefault="00F24045" w:rsidP="003149AB">
      <w:pPr>
        <w:pStyle w:val="normal0"/>
        <w:ind w:firstLine="720"/>
        <w:contextualSpacing w:val="0"/>
        <w:rPr>
          <w:ins w:id="44"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45"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46"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E95B81" w:rsidRDefault="00E95B81" w:rsidP="00B7495C">
                              <w:pPr>
                                <w:pStyle w:val="Subtitle"/>
                                <w:contextualSpacing w:val="0"/>
                              </w:pPr>
                              <w:r>
                                <w:t>Figure 1. Model representation of the cascade of care</w:t>
                              </w:r>
                            </w:p>
                            <w:p w14:paraId="71C2A4A8" w14:textId="77777777" w:rsidR="00E95B81" w:rsidRPr="00B7495C" w:rsidRDefault="00E95B81"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47" w:author="Tim Hallett" w:date="2015-01-07T12:07:00Z"/>
        </w:rPr>
      </w:pPr>
      <w:bookmarkStart w:id="48" w:name="h.iogg3anz8zdv" w:colFirst="0" w:colLast="0"/>
      <w:bookmarkStart w:id="49" w:name="h.hslqb1xxus50" w:colFirst="0" w:colLast="0"/>
      <w:bookmarkEnd w:id="48"/>
      <w:bookmarkEnd w:id="49"/>
      <w:ins w:id="50"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w:t>
        </w:r>
        <w:proofErr w:type="spellStart"/>
        <w:r>
          <w:t>centers</w:t>
        </w:r>
        <w:proofErr w:type="spellEnd"/>
        <w:r>
          <w:t xml:space="preserve"> led by Indiana University working in partnership with the Government of Kenya. </w:t>
        </w:r>
      </w:ins>
    </w:p>
    <w:p w14:paraId="64FDCD1C" w14:textId="77777777" w:rsidR="00F24045" w:rsidRDefault="00F24045" w:rsidP="00F24045">
      <w:pPr>
        <w:pStyle w:val="normal0"/>
        <w:contextualSpacing w:val="0"/>
        <w:rPr>
          <w:ins w:id="51" w:author="Tim Hallett" w:date="2015-01-07T12:07:00Z"/>
        </w:rPr>
      </w:pPr>
    </w:p>
    <w:p w14:paraId="77B2A860" w14:textId="77777777" w:rsidR="00F24045" w:rsidRDefault="00F24045" w:rsidP="00F24045">
      <w:pPr>
        <w:pStyle w:val="normal0"/>
        <w:ind w:firstLine="720"/>
        <w:contextualSpacing w:val="0"/>
        <w:rPr>
          <w:ins w:id="52" w:author="Tim Hallett" w:date="2015-01-07T12:07:00Z"/>
        </w:rPr>
      </w:pPr>
      <w:ins w:id="53" w:author="Tim Hallett" w:date="2015-01-07T12:07:00Z">
        <w:r>
          <w:t>Since launching in 2006, the AMPATH Medical Record System (AMRS) has been collecting individual-level data on the AMPATH AIDS-control system</w:t>
        </w:r>
      </w:ins>
      <w:ins w:id="54" w:author="Tim Hallett" w:date="2015-01-07T12:15:00Z">
        <w:r w:rsidR="00361DF5">
          <w:t xml:space="preserve"> </w:t>
        </w:r>
      </w:ins>
      <w:ins w:id="55"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 xml:space="preserve">Einterz:2007js}. AMPATH has very well established VCT and PICT programmes, and after </w:t>
        </w:r>
        <w:proofErr w:type="spellStart"/>
        <w:r>
          <w:t>trialing</w:t>
        </w:r>
        <w:proofErr w:type="spellEnd"/>
        <w:r>
          <w:t xml:space="preserve">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56" w:author="Tim Hallett" w:date="2015-01-07T12:07:00Z"/>
        </w:rPr>
      </w:pPr>
    </w:p>
    <w:p w14:paraId="3B426FC6" w14:textId="77777777" w:rsidR="00F24045" w:rsidRDefault="00F24045" w:rsidP="00F24045">
      <w:pPr>
        <w:pStyle w:val="normal0"/>
        <w:ind w:firstLine="720"/>
        <w:contextualSpacing w:val="0"/>
        <w:rPr>
          <w:ins w:id="57" w:author="Tim Hallett" w:date="2015-01-07T12:11:00Z"/>
        </w:rPr>
      </w:pPr>
      <w:ins w:id="58" w:author="Tim Hallett" w:date="2015-01-07T12:07:00Z">
        <w:r>
          <w:t xml:space="preserve">Using data from the Port Victoria catchment area, </w:t>
        </w:r>
      </w:ins>
      <w:ins w:id="59" w:author="Tim Hallett" w:date="2015-01-07T12:15:00Z">
        <w:r w:rsidR="00361DF5">
          <w:t>we</w:t>
        </w:r>
      </w:ins>
      <w:ins w:id="60"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61"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62" w:author="Tim Hallett" w:date="2015-01-07T12:07:00Z"/>
        </w:rPr>
      </w:pPr>
    </w:p>
    <w:p w14:paraId="231AC710" w14:textId="11764635" w:rsidR="00C07325" w:rsidRDefault="00D31246" w:rsidP="00084F40">
      <w:pPr>
        <w:pStyle w:val="normal0"/>
        <w:ind w:firstLine="720"/>
        <w:contextualSpacing w:val="0"/>
      </w:pPr>
      <w:ins w:id="63"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w:t>
      </w:r>
      <w:proofErr w:type="spellStart"/>
      <w:r w:rsidR="00822C85">
        <w:t>sccenario</w:t>
      </w:r>
      <w:proofErr w:type="spellEnd"/>
      <w:r w:rsidR="00822C85">
        <w:t xml:space="preserve"> that is </w:t>
      </w:r>
      <w:ins w:id="64"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65" w:author="Tim Hallett" w:date="2015-01-07T12:11:00Z"/>
        </w:rPr>
      </w:pPr>
      <w:bookmarkStart w:id="66" w:name="h.wvtuqq7mpsy1" w:colFirst="0" w:colLast="0"/>
      <w:bookmarkEnd w:id="66"/>
      <w:ins w:id="67" w:author="Tim Hallett" w:date="2015-01-07T12:11:00Z">
        <w:r>
          <w:t>Intervention</w:t>
        </w:r>
      </w:ins>
      <w:r w:rsidR="00757637">
        <w:t>s</w:t>
      </w:r>
    </w:p>
    <w:p w14:paraId="7DA540BF" w14:textId="77777777" w:rsidR="00D31246" w:rsidRDefault="00D31246" w:rsidP="00D31246">
      <w:pPr>
        <w:pStyle w:val="normal0"/>
        <w:contextualSpacing w:val="0"/>
        <w:rPr>
          <w:ins w:id="68" w:author="Tim Hallett" w:date="2015-01-07T12:11:00Z"/>
        </w:rPr>
      </w:pPr>
      <w:ins w:id="69"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70" w:name="h.zedl01pfmy8z" w:colFirst="0" w:colLast="0"/>
      <w:bookmarkEnd w:id="70"/>
      <w:r>
        <w:t xml:space="preserve">Cost </w:t>
      </w:r>
      <w:ins w:id="71" w:author="Tim Hallett" w:date="2015-01-07T12:08:00Z">
        <w:r w:rsidR="00F24045">
          <w:t>Estimates</w:t>
        </w:r>
      </w:ins>
    </w:p>
    <w:p w14:paraId="79A8F705" w14:textId="128A9830" w:rsidR="00C07325" w:rsidRDefault="0004446E">
      <w:pPr>
        <w:pStyle w:val="normal0"/>
        <w:contextualSpacing w:val="0"/>
        <w:rPr>
          <w:ins w:id="72"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9E4CC4">
        <w:instrText xml:space="preserve"> ADDIN PAPERS2_CITATIONS &lt;citation&gt;&lt;uuid&gt;F370479C-16E6-4691-95D6-73B430D9A815&lt;/uuid&gt;&lt;priority&gt;39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Tagar:GTMxY-pi</w:t>
      </w:r>
      <w:proofErr w:type="spellEnd"/>
      <w:r w:rsidR="00A414EC">
        <w:rPr>
          <w:lang w:val="en-US"/>
        </w:rPr>
        <w:t>}</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73" w:author="Tim Hallett" w:date="2015-01-07T12:45:00Z">
        <w:r>
          <w:t xml:space="preserve">Discounting? Perspective? </w:t>
        </w:r>
      </w:ins>
    </w:p>
    <w:p w14:paraId="043E3B43" w14:textId="77777777" w:rsidR="00C07325" w:rsidRDefault="0004446E">
      <w:pPr>
        <w:pStyle w:val="Heading2"/>
        <w:contextualSpacing w:val="0"/>
      </w:pPr>
      <w:bookmarkStart w:id="74" w:name="h.rl97lz7j3hfn" w:colFirst="0" w:colLast="0"/>
      <w:bookmarkEnd w:id="74"/>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75" w:name="h.q8tpsglr34se" w:colFirst="0" w:colLast="0"/>
      <w:bookmarkStart w:id="76" w:name="h.7plpjkukklh8" w:colFirst="0" w:colLast="0"/>
      <w:bookmarkEnd w:id="75"/>
      <w:bookmarkEnd w:id="76"/>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24F3989E"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9E4CC4">
              <w:instrText xml:space="preserve"> ADDIN PAPERS2_CITATIONS &lt;citation&gt;&lt;uuid&gt;E57E8F36-C324-4E38-9B9A-D5427ACED57E&lt;/uuid&gt;&lt;priority&gt;41&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37AE62EB"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9E4CC4">
              <w:instrText xml:space="preserve"> ADDIN PAPERS2_CITATIONS &lt;citation&gt;&lt;uuid&gt;61F3568C-E7EA-442A-A217-E99DCD414242&lt;/uuid&gt;&lt;priority&gt;42&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w:t>
            </w:r>
            <w:proofErr w:type="spellStart"/>
            <w:r w:rsidR="008E6CF6">
              <w:rPr>
                <w:lang w:val="en-US"/>
              </w:rPr>
              <w:t>Tagar:GTMxY-pi</w:t>
            </w:r>
            <w:proofErr w:type="spellEnd"/>
            <w:r w:rsidR="008E6CF6">
              <w:rPr>
                <w:lang w:val="en-US"/>
              </w:rPr>
              <w:t>}</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commentReference w:id="77"/>
      </w:r>
      <w:r w:rsidR="00B10991">
        <w:rPr>
          <w:rStyle w:val="CommentReference"/>
        </w:rPr>
        <w:commentReference w:id="78"/>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79" w:name="h.dos6ozntvgnl" w:colFirst="0" w:colLast="0"/>
            <w:bookmarkEnd w:id="79"/>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5FB9EE7A"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9E4CC4">
              <w:rPr>
                <w:sz w:val="12"/>
                <w:szCs w:val="12"/>
              </w:rPr>
              <w:instrText xml:space="preserve"> ADDIN PAPERS2_CITATIONS &lt;citation&gt;&lt;uuid&gt;482BDA9B-AAA8-4D64-9C78-581AF020F885&lt;/uuid&gt;&lt;priority&gt;43&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3E37B7E"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9E4CC4">
              <w:rPr>
                <w:sz w:val="12"/>
                <w:szCs w:val="12"/>
              </w:rPr>
              <w:instrText xml:space="preserve"> ADDIN PAPERS2_CITATIONS &lt;citation&gt;&lt;uuid&gt;A18F6C2A-2F50-46CB-A1D1-6B747401C194&lt;/uuid&gt;&lt;priority&gt;44&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9E4CC4">
              <w:rPr>
                <w:sz w:val="12"/>
                <w:szCs w:val="12"/>
              </w:rPr>
              <w:instrText xml:space="preserve"> ADDIN PAPERS2_CITATIONS &lt;citation&gt;&lt;uuid&gt;5B05BEDD-FD91-463C-8645-79648753AA5E&lt;/uuid&gt;&lt;priority&gt;45&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9E4CC4">
              <w:rPr>
                <w:sz w:val="12"/>
                <w:szCs w:val="12"/>
              </w:rPr>
              <w:instrText xml:space="preserve"> ADDIN PAPERS2_CITATIONS &lt;citation&gt;&lt;uuid&gt;869D0BE8-50B7-4F49-9BAE-48647D0D2577&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76050C6"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9E4CC4">
              <w:rPr>
                <w:sz w:val="12"/>
                <w:szCs w:val="12"/>
              </w:rPr>
              <w:instrText xml:space="preserve"> ADDIN PAPERS2_CITATIONS &lt;citation&gt;&lt;uuid&gt;9C71BC51-5E23-49F6-AC3F-F8E7D1BC516F&lt;/uuid&gt;&lt;priority&gt;47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9E4CC4">
              <w:rPr>
                <w:sz w:val="12"/>
                <w:szCs w:val="12"/>
              </w:rPr>
              <w:instrText xml:space="preserve"> ADDIN PAPERS2_CITATIONS &lt;citation&gt;&lt;uuid&gt;F8A2165F-5D78-469A-8354-2A4D29C64B85&lt;/uuid&gt;&lt;priority&gt;48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80"/>
            <w:commentRangeStart w:id="81"/>
            <w:r w:rsidRPr="00EE6BE4">
              <w:rPr>
                <w:sz w:val="12"/>
                <w:szCs w:val="12"/>
              </w:rPr>
              <w:t>No additional costs applied.</w:t>
            </w:r>
            <w:commentRangeEnd w:id="80"/>
            <w:r w:rsidRPr="00EE6BE4">
              <w:rPr>
                <w:rStyle w:val="CommentReference"/>
                <w:sz w:val="12"/>
                <w:szCs w:val="12"/>
              </w:rPr>
              <w:commentReference w:id="80"/>
            </w:r>
            <w:commentRangeEnd w:id="81"/>
            <w:r w:rsidR="007D5486">
              <w:rPr>
                <w:rStyle w:val="CommentReference"/>
              </w:rPr>
              <w:commentReference w:id="81"/>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82"/>
            <w:commentRangeStart w:id="83"/>
            <w:r w:rsidRPr="008D305E">
              <w:rPr>
                <w:sz w:val="16"/>
                <w:szCs w:val="16"/>
              </w:rPr>
              <w:t>At VCT testing, a POC CD4 test is given to patients reducing the risk of not linking to 0%.</w:t>
            </w:r>
            <w:commentRangeEnd w:id="82"/>
            <w:r>
              <w:rPr>
                <w:rStyle w:val="CommentReference"/>
              </w:rPr>
              <w:commentReference w:id="82"/>
            </w:r>
            <w:commentRangeEnd w:id="83"/>
            <w:r w:rsidR="003A1A60">
              <w:rPr>
                <w:rStyle w:val="CommentReference"/>
              </w:rPr>
              <w:commentReference w:id="83"/>
            </w:r>
          </w:p>
        </w:tc>
        <w:tc>
          <w:tcPr>
            <w:tcW w:w="2268" w:type="dxa"/>
            <w:shd w:val="clear" w:color="auto" w:fill="auto"/>
            <w:tcMar>
              <w:top w:w="100" w:type="dxa"/>
              <w:left w:w="100" w:type="dxa"/>
              <w:bottom w:w="100" w:type="dxa"/>
              <w:right w:w="100" w:type="dxa"/>
            </w:tcMar>
          </w:tcPr>
          <w:p w14:paraId="469A9FAF" w14:textId="38A0EF55"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9E4CC4">
              <w:rPr>
                <w:sz w:val="12"/>
                <w:szCs w:val="12"/>
              </w:rPr>
              <w:instrText xml:space="preserve"> ADDIN PAPERS2_CITATIONS &lt;citation&gt;&lt;uuid&gt;625EBECD-F4FD-4AB4-BF29-91D9BE0BA2BE&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w:t>
            </w:r>
            <w:proofErr w:type="spellStart"/>
            <w:r w:rsidR="00AA1724">
              <w:rPr>
                <w:sz w:val="12"/>
                <w:szCs w:val="12"/>
                <w:lang w:val="en-US"/>
              </w:rPr>
              <w:t>Tagar:GTMxY-pi</w:t>
            </w:r>
            <w:proofErr w:type="spellEnd"/>
            <w:r w:rsidR="00AA1724">
              <w:rPr>
                <w:sz w:val="12"/>
                <w:szCs w:val="12"/>
                <w:lang w:val="en-US"/>
              </w:rPr>
              <w:t>}</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9E4CC4">
              <w:rPr>
                <w:sz w:val="12"/>
                <w:szCs w:val="12"/>
              </w:rPr>
              <w:instrText xml:space="preserve"> ADDIN PAPERS2_CITATIONS &lt;citation&gt;&lt;uuid&gt;215ED539-3422-4B3D-9EA9-8D2843167D4A&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9E4CC4">
              <w:rPr>
                <w:sz w:val="12"/>
                <w:szCs w:val="12"/>
              </w:rPr>
              <w:instrText xml:space="preserve"> ADDIN PAPERS2_CITATIONS &lt;citation&gt;&lt;uuid&gt;F40909D8-3324-4D16-B625-31043A524CC2&lt;/uuid&gt;&lt;priority&gt;51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5A33AEAC"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9E4CC4">
              <w:rPr>
                <w:sz w:val="12"/>
                <w:szCs w:val="12"/>
              </w:rPr>
              <w:instrText xml:space="preserve"> ADDIN PAPERS2_CITATIONS &lt;citation&gt;&lt;uuid&gt;B3643331-F938-4CDC-BFB5-C22EF9C5530A&lt;/uuid&gt;&lt;priority&gt;52&lt;/priority&gt;&lt;publications&gt;&lt;publication&gt;&lt;uuid&gt;4A882BF9-DB3B-4DCE-8BE7-D1CA4B2C940B&lt;/uuid&gt;&lt;volume&gt;15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15B4B2FF"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9E4CC4">
              <w:rPr>
                <w:sz w:val="12"/>
                <w:szCs w:val="12"/>
              </w:rPr>
              <w:instrText xml:space="preserve"> ADDIN PAPERS2_CITATIONS &lt;citation&gt;&lt;uuid&gt;4A77CDE6-C4D1-4130-BD8D-FF070BB350CF&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w:t>
            </w:r>
            <w:proofErr w:type="spellStart"/>
            <w:r w:rsidR="00DB26C3">
              <w:rPr>
                <w:sz w:val="12"/>
                <w:szCs w:val="12"/>
                <w:lang w:val="en-US"/>
              </w:rPr>
              <w:t>Tagar:GTMxY-pi</w:t>
            </w:r>
            <w:proofErr w:type="spellEnd"/>
            <w:r w:rsidR="00DB26C3">
              <w:rPr>
                <w:sz w:val="12"/>
                <w:szCs w:val="12"/>
                <w:lang w:val="en-US"/>
              </w:rPr>
              <w:t>}</w:t>
            </w:r>
            <w:r w:rsidR="00DB26C3">
              <w:rPr>
                <w:sz w:val="12"/>
                <w:szCs w:val="12"/>
              </w:rPr>
              <w:fldChar w:fldCharType="end"/>
            </w:r>
            <w:r w:rsidR="00DB26C3">
              <w:rPr>
                <w:sz w:val="12"/>
                <w:szCs w:val="12"/>
              </w:rPr>
              <w:t xml:space="preserve"> + $42 POC-CD4 test</w:t>
            </w:r>
            <w:r w:rsidR="00DB26C3">
              <w:rPr>
                <w:sz w:val="12"/>
                <w:szCs w:val="12"/>
              </w:rPr>
              <w:fldChar w:fldCharType="begin"/>
            </w:r>
            <w:r w:rsidR="009E4CC4">
              <w:rPr>
                <w:sz w:val="12"/>
                <w:szCs w:val="12"/>
              </w:rPr>
              <w:instrText xml:space="preserve"> ADDIN PAPERS2_CITATIONS &lt;citation&gt;&lt;uuid&gt;B33534C9-C0C9-4423-8529-BB75B876B428&lt;/uuid&gt;&lt;priority&gt;54&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DFFF250"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9E4CC4">
              <w:rPr>
                <w:sz w:val="12"/>
                <w:szCs w:val="12"/>
              </w:rPr>
              <w:instrText xml:space="preserve"> ADDIN PAPERS2_CITATIONS &lt;citation&gt;&lt;uuid&gt;EDF4218E-80B5-412E-BF21-6A9A2A83172B&lt;/uuid&gt;&lt;priority&gt;55&lt;/priority&gt;&lt;publications&gt;&lt;publication&gt;&lt;uuid&gt;4A882BF9-DB3B-4DCE-8BE7-D1CA4B2C940B&lt;/uuid&gt;&lt;volume&gt;15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13292091"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9E4CC4">
              <w:rPr>
                <w:sz w:val="12"/>
                <w:szCs w:val="12"/>
              </w:rPr>
              <w:instrText xml:space="preserve"> ADDIN PAPERS2_CITATIONS &lt;citation&gt;&lt;uuid&gt;D261D43C-91FA-40E2-972E-8BB8421EC426&lt;/uuid&gt;&lt;priority&gt;56&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84"/>
            <w:r w:rsidRPr="008D305E">
              <w:rPr>
                <w:sz w:val="16"/>
                <w:szCs w:val="16"/>
              </w:rPr>
              <w:t>Immediate ART &amp; HBCT</w:t>
            </w:r>
            <w:commentRangeEnd w:id="84"/>
            <w:r>
              <w:rPr>
                <w:rStyle w:val="CommentReference"/>
              </w:rPr>
              <w:commentReference w:id="84"/>
            </w:r>
            <w:r w:rsidR="008403D4">
              <w:rPr>
                <w:sz w:val="16"/>
                <w:szCs w:val="16"/>
              </w:rPr>
              <w:t xml:space="preserve"> </w:t>
            </w:r>
            <w:commentRangeStart w:id="85"/>
            <w:r w:rsidR="008403D4">
              <w:rPr>
                <w:sz w:val="16"/>
                <w:szCs w:val="16"/>
              </w:rPr>
              <w:t>(every four years, 90% coverage. 5.4% linked if had not previously been diagnosed, else 25%).</w:t>
            </w:r>
            <w:commentRangeEnd w:id="85"/>
            <w:r w:rsidR="00341091">
              <w:rPr>
                <w:rStyle w:val="CommentReference"/>
              </w:rPr>
              <w:commentReference w:id="85"/>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86"/>
            <w:r w:rsidRPr="008D305E">
              <w:rPr>
                <w:sz w:val="16"/>
                <w:szCs w:val="16"/>
              </w:rPr>
              <w:t xml:space="preserve">, </w:t>
            </w:r>
            <w:commentRangeStart w:id="87"/>
            <w:r w:rsidRPr="008D305E">
              <w:rPr>
                <w:sz w:val="16"/>
                <w:szCs w:val="16"/>
              </w:rPr>
              <w:t>but 20% fail to start ART and 20% fail to link to ART</w:t>
            </w:r>
            <w:commentRangeEnd w:id="87"/>
            <w:r>
              <w:rPr>
                <w:rStyle w:val="CommentReference"/>
              </w:rPr>
              <w:commentReference w:id="87"/>
            </w:r>
            <w:commentRangeEnd w:id="86"/>
            <w:r w:rsidR="0063026B">
              <w:rPr>
                <w:rStyle w:val="CommentReference"/>
              </w:rPr>
              <w:commentReference w:id="86"/>
            </w:r>
          </w:p>
        </w:tc>
        <w:tc>
          <w:tcPr>
            <w:tcW w:w="2268" w:type="dxa"/>
            <w:shd w:val="clear" w:color="auto" w:fill="auto"/>
            <w:tcMar>
              <w:top w:w="100" w:type="dxa"/>
              <w:left w:w="100" w:type="dxa"/>
              <w:bottom w:w="100" w:type="dxa"/>
              <w:right w:w="100" w:type="dxa"/>
            </w:tcMar>
          </w:tcPr>
          <w:p w14:paraId="7C3A8AC7" w14:textId="2DD040F1"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9E4CC4">
              <w:rPr>
                <w:sz w:val="12"/>
                <w:szCs w:val="12"/>
              </w:rPr>
              <w:instrText xml:space="preserve"> ADDIN PAPERS2_CITATIONS &lt;citation&gt;&lt;uuid&gt;82F1281C-4E5F-4995-8DE4-C76B18874BD5&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E95B81" w:rsidRPr="00B7495C" w:rsidRDefault="00E95B81"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88" w:name="h.y4wfwt853tej" w:colFirst="0" w:colLast="0"/>
      <w:bookmarkStart w:id="89" w:name="h.t1c7wugpot58" w:colFirst="0" w:colLast="0"/>
      <w:bookmarkEnd w:id="88"/>
      <w:bookmarkEnd w:id="89"/>
    </w:p>
    <w:p w14:paraId="3DC902CD" w14:textId="31A67485" w:rsidR="00E21A23" w:rsidRDefault="00E21A23">
      <w:pPr>
        <w:rPr>
          <w:sz w:val="26"/>
        </w:rPr>
      </w:pPr>
    </w:p>
    <w:p w14:paraId="637D57EC" w14:textId="77777777" w:rsidR="005F5B67" w:rsidRDefault="0004446E" w:rsidP="005B464A">
      <w:pPr>
        <w:pStyle w:val="Heading1"/>
        <w:contextualSpacing w:val="0"/>
        <w:rPr>
          <w:ins w:id="90" w:author="Tim Hallett" w:date="2015-01-07T12:42:00Z"/>
          <w:i/>
        </w:rPr>
      </w:pPr>
      <w:r>
        <w:t xml:space="preserve">Results </w:t>
      </w:r>
      <w:r>
        <w:rPr>
          <w:i/>
        </w:rPr>
        <w:t>(1000 words)</w:t>
      </w:r>
    </w:p>
    <w:p w14:paraId="5AA2F6B0" w14:textId="77777777" w:rsidR="00181EEC" w:rsidRDefault="00181EEC" w:rsidP="00784AEC">
      <w:pPr>
        <w:pStyle w:val="normal0"/>
        <w:rPr>
          <w:ins w:id="91" w:author="Tim Hallett" w:date="2015-01-07T12:42:00Z"/>
        </w:rPr>
      </w:pPr>
    </w:p>
    <w:p w14:paraId="5062C897" w14:textId="62FD389C" w:rsidR="00181EEC" w:rsidRPr="00784AEC" w:rsidRDefault="00181EEC" w:rsidP="00784AEC">
      <w:pPr>
        <w:pStyle w:val="normal0"/>
        <w:rPr>
          <w:i/>
        </w:rPr>
      </w:pPr>
      <w:proofErr w:type="gramStart"/>
      <w:ins w:id="92"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93"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94"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95" w:author="Tim Hallett" w:date="2015-01-07T12:37:00Z">
        <w:r w:rsidR="00741DE2">
          <w:t xml:space="preserve">the </w:t>
        </w:r>
      </w:ins>
      <w:ins w:id="96" w:author="Tim Hallett" w:date="2015-01-07T12:38:00Z">
        <w:r w:rsidR="00DA48FC">
          <w:t>deceased persons</w:t>
        </w:r>
      </w:ins>
      <w:ins w:id="97"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98"/>
      <w:proofErr w:type="gramStart"/>
      <w:r w:rsidR="00A54E32">
        <w:t>Among</w:t>
      </w:r>
      <w:commentRangeStart w:id="99"/>
      <w:r w:rsidR="00A54E32">
        <w:t xml:space="preserve"> </w:t>
      </w:r>
      <w:commentRangeEnd w:id="99"/>
      <w:ins w:id="100" w:author="Tim Hallett" w:date="2015-01-07T12:38:00Z">
        <w:r w:rsidR="00DA48FC">
          <w:t xml:space="preserve"> deceased</w:t>
        </w:r>
        <w:proofErr w:type="gramEnd"/>
        <w:r w:rsidR="00DA48FC">
          <w:t xml:space="preserve"> persons </w:t>
        </w:r>
      </w:ins>
      <w:r w:rsidR="00741DE2">
        <w:rPr>
          <w:rStyle w:val="CommentReference"/>
        </w:rPr>
        <w:commentReference w:id="99"/>
      </w:r>
      <w:commentRangeEnd w:id="98"/>
      <w:r w:rsidR="006E641A">
        <w:rPr>
          <w:rStyle w:val="CommentReference"/>
        </w:rPr>
        <w:commentReference w:id="98"/>
      </w:r>
      <w:r w:rsidR="00A54E32">
        <w:t xml:space="preserve">that </w:t>
      </w:r>
      <w:ins w:id="101" w:author="Tim Hallett" w:date="2015-01-07T12:38:00Z">
        <w:r w:rsidR="00DA48FC">
          <w:t xml:space="preserve">had </w:t>
        </w:r>
      </w:ins>
      <w:r w:rsidR="00A54E32">
        <w:t>engage</w:t>
      </w:r>
      <w:ins w:id="102"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103"/>
      <w:r w:rsidR="00A54E32">
        <w:t>care</w:t>
      </w:r>
      <w:commentRangeEnd w:id="103"/>
      <w:r w:rsidR="00DA48FC">
        <w:rPr>
          <w:rStyle w:val="CommentReference"/>
        </w:rPr>
        <w:commentReference w:id="103"/>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E95B81" w:rsidRPr="00BF66CB" w:rsidRDefault="00E95B81"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E95B81" w:rsidRDefault="00E95B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D17502" w:rsidRPr="00BF66CB" w:rsidRDefault="00D17502"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D17502" w:rsidRDefault="00D17502"/>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104"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105" w:author="Tim Hallett" w:date="2015-01-07T12:42:00Z"/>
          <w:i/>
        </w:rPr>
      </w:pPr>
    </w:p>
    <w:p w14:paraId="04EB212A" w14:textId="0EFF6F95" w:rsidR="00181EEC" w:rsidRPr="00517DDF" w:rsidRDefault="00181EEC" w:rsidP="00517DDF">
      <w:pPr>
        <w:pStyle w:val="normal0"/>
        <w:rPr>
          <w:i/>
        </w:rPr>
      </w:pPr>
      <w:ins w:id="106" w:author="Tim Hallett" w:date="2015-01-07T12:42:00Z">
        <w:r w:rsidRPr="00517DDF">
          <w:rPr>
            <w:i/>
          </w:rPr>
          <w:t>The Impact of Isolated Interventions</w:t>
        </w:r>
      </w:ins>
    </w:p>
    <w:p w14:paraId="4B63E9C0" w14:textId="48CECDF5" w:rsidR="000743C3" w:rsidRDefault="008C3ADF" w:rsidP="00E757ED">
      <w:pPr>
        <w:pStyle w:val="normal0"/>
        <w:ind w:firstLine="720"/>
        <w:rPr>
          <w:ins w:id="107" w:author="Tim Hallett" w:date="2015-01-07T12:44:00Z"/>
        </w:rPr>
      </w:pPr>
      <w:ins w:id="108"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109"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110"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111"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112"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113"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114"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115" w:author="Tim Hallett" w:date="2015-01-07T12:43:00Z"/>
          <w:i/>
        </w:rPr>
      </w:pPr>
    </w:p>
    <w:p w14:paraId="4C186D58" w14:textId="77777777" w:rsidR="00181EEC" w:rsidRPr="00E56711" w:rsidRDefault="00181EEC" w:rsidP="00E56711">
      <w:pPr>
        <w:pStyle w:val="normal0"/>
        <w:rPr>
          <w:ins w:id="116" w:author="Tim Hallett" w:date="2015-01-07T12:43:00Z"/>
          <w:i/>
        </w:rPr>
      </w:pPr>
      <w:ins w:id="117"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18" w:author="Tim Hallett" w:date="2015-01-07T13:00:00Z">
        <w:r>
          <w:t xml:space="preserve">An optimal combination of interventions can be found by simulating all possible combinations of interventions and selecting those </w:t>
        </w:r>
      </w:ins>
      <w:r w:rsidR="00533DB5">
        <w:t>that</w:t>
      </w:r>
      <w:ins w:id="119" w:author="Tim Hallett" w:date="2015-01-07T13:00:00Z">
        <w:r>
          <w:t>, at each budget level, provide the greatest increase in health</w:t>
        </w:r>
        <w:proofErr w:type="gramEnd"/>
        <w:r>
          <w:t xml:space="preserve">. </w:t>
        </w:r>
      </w:ins>
      <w:ins w:id="120" w:author="Tim Hallett" w:date="2015-01-07T13:02:00Z">
        <w:r w:rsidR="00E259EF">
          <w:t>We did this for all the ‘realistic’ interventions and imposed the additional constraint that</w:t>
        </w:r>
        <w:commentRangeStart w:id="121"/>
        <w:r w:rsidR="00E259EF">
          <w:t>,</w:t>
        </w:r>
        <w:commentRangeStart w:id="122"/>
        <w:r w:rsidR="00E259EF">
          <w:t xml:space="preserve"> once an intervention has been included in the combination at one budget level it cannot be removed at higher budget levels. </w:t>
        </w:r>
      </w:ins>
      <w:commentRangeEnd w:id="121"/>
      <w:ins w:id="123" w:author="Tim Hallett" w:date="2015-01-07T13:03:00Z">
        <w:r w:rsidR="00E259EF">
          <w:rPr>
            <w:rStyle w:val="CommentReference"/>
          </w:rPr>
          <w:commentReference w:id="121"/>
        </w:r>
      </w:ins>
      <w:commentRangeEnd w:id="122"/>
      <w:r w:rsidR="00533DB5">
        <w:rPr>
          <w:rStyle w:val="CommentReference"/>
        </w:rPr>
        <w:commentReference w:id="122"/>
      </w:r>
      <w:ins w:id="125"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26"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27"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E95B81" w:rsidRPr="00B7495C" w:rsidRDefault="00E95B81"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E95B81" w:rsidRDefault="00E95B81"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E95B81" w:rsidRPr="00B7495C" w:rsidRDefault="00E95B81"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E95B81" w:rsidRDefault="00E95B81"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E95B81" w:rsidRPr="00B7495C" w:rsidRDefault="00E95B81"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28" w:name="h.l34fxr5ht8f5" w:colFirst="0" w:colLast="0"/>
      <w:bookmarkEnd w:id="128"/>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E95B81" w:rsidRDefault="00E95B81"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E95B81" w:rsidRPr="00B7495C" w:rsidRDefault="00E95B81"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29" w:author="Tim Hallett" w:date="2015-01-07T13:22:00Z"/>
          <w:i/>
        </w:rPr>
      </w:pPr>
      <w:r>
        <w:t xml:space="preserve">Discussion </w:t>
      </w:r>
      <w:r>
        <w:rPr>
          <w:i/>
        </w:rPr>
        <w:t>(1500 words)</w:t>
      </w:r>
    </w:p>
    <w:p w14:paraId="0AB35749" w14:textId="77777777" w:rsidR="003F7677" w:rsidRDefault="003F7677" w:rsidP="0086036A">
      <w:pPr>
        <w:pStyle w:val="normal0"/>
        <w:rPr>
          <w:ins w:id="130" w:author="Tim Hallett" w:date="2015-01-07T13:30:00Z"/>
        </w:rPr>
      </w:pPr>
    </w:p>
    <w:p w14:paraId="1D28497D" w14:textId="77777777" w:rsidR="00165D56" w:rsidRDefault="00165D56" w:rsidP="0086036A">
      <w:pPr>
        <w:pStyle w:val="normal0"/>
        <w:rPr>
          <w:ins w:id="131" w:author="Tim Hallett" w:date="2015-01-07T13:30:00Z"/>
        </w:rPr>
      </w:pPr>
      <w:ins w:id="132" w:author="Tim Hallett" w:date="2015-01-07T13:30:00Z">
        <w:r>
          <w:t>Here’s a “body plan” for the Discussion…</w:t>
        </w:r>
      </w:ins>
    </w:p>
    <w:p w14:paraId="2D97FC34" w14:textId="77777777" w:rsidR="00165D56" w:rsidRDefault="00165D56" w:rsidP="0086036A">
      <w:pPr>
        <w:pStyle w:val="normal0"/>
        <w:rPr>
          <w:ins w:id="133" w:author="Tim Hallett" w:date="2015-01-07T13:22:00Z"/>
        </w:rPr>
      </w:pPr>
    </w:p>
    <w:p w14:paraId="1A8AD943" w14:textId="159EAC1B" w:rsidR="0086036A" w:rsidRDefault="003F7677" w:rsidP="0086036A">
      <w:pPr>
        <w:pStyle w:val="normal0"/>
      </w:pPr>
      <w:ins w:id="134" w:author="Tim Hallett" w:date="2015-01-07T13:25:00Z">
        <w:r>
          <w:t xml:space="preserve">Para 1: </w:t>
        </w:r>
      </w:ins>
      <w:ins w:id="135" w:author="Tim Hallett" w:date="2015-01-07T13:22:00Z">
        <w:r>
          <w:t>Summarise your findings</w:t>
        </w:r>
      </w:ins>
      <w:ins w:id="136" w:author="Tim Hallett" w:date="2015-01-07T13:23:00Z">
        <w:r>
          <w:t xml:space="preserve"> –</w:t>
        </w:r>
      </w:ins>
      <w:ins w:id="137" w:author="Tim Hallett" w:date="2015-01-07T13:25:00Z">
        <w:r>
          <w:t xml:space="preserve"> deaths from outside clinic setting,</w:t>
        </w:r>
      </w:ins>
      <w:ins w:id="138" w:author="Tim Hallett" w:date="2015-01-07T13:23:00Z">
        <w:r>
          <w:t xml:space="preserve"> no single bullet</w:t>
        </w:r>
      </w:ins>
      <w:ins w:id="139" w:author="Tim Hallett" w:date="2015-01-07T13:25:00Z">
        <w:r>
          <w:t xml:space="preserve"> interventions</w:t>
        </w:r>
      </w:ins>
      <w:ins w:id="140" w:author="Tim Hallett" w:date="2015-01-07T13:23:00Z">
        <w:r>
          <w:t xml:space="preserve">, </w:t>
        </w:r>
      </w:ins>
      <w:ins w:id="141" w:author="Tim Hallett" w:date="2015-01-07T13:25:00Z">
        <w:r>
          <w:t>combinations</w:t>
        </w:r>
      </w:ins>
      <w:ins w:id="142" w:author="Tim Hallett" w:date="2015-01-07T13:23:00Z">
        <w:r>
          <w:t xml:space="preserve"> good that attac</w:t>
        </w:r>
        <w:r w:rsidR="00433B30">
          <w:t xml:space="preserve">k all parts of the cascade, </w:t>
        </w:r>
        <w:proofErr w:type="spellStart"/>
        <w:r w:rsidR="00433B30">
          <w:t>pot</w:t>
        </w:r>
        <w:r>
          <w:t>entilaly</w:t>
        </w:r>
        <w:proofErr w:type="spellEnd"/>
        <w:r>
          <w:t xml:space="preserve"> gets as great an impact as UTT, although “immediate ART” </w:t>
        </w:r>
      </w:ins>
      <w:ins w:id="143" w:author="Tim Hallett" w:date="2015-01-07T13:24:00Z">
        <w:r>
          <w:t xml:space="preserve">gets almost same impact and </w:t>
        </w:r>
      </w:ins>
      <w:ins w:id="144" w:author="Tim Hallett" w:date="2015-01-07T13:25:00Z">
        <w:r>
          <w:t>is a lot s</w:t>
        </w:r>
      </w:ins>
      <w:ins w:id="145"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46" w:author="Tim Hallett" w:date="2015-01-07T13:31:00Z"/>
        </w:rPr>
      </w:pPr>
    </w:p>
    <w:p w14:paraId="122021FC" w14:textId="04A60EF6" w:rsidR="007E3CA9" w:rsidRDefault="007E3CA9" w:rsidP="0086036A">
      <w:pPr>
        <w:pStyle w:val="normal0"/>
      </w:pPr>
      <w:ins w:id="147" w:author="Tim Hallett" w:date="2015-01-07T13:31:00Z">
        <w:r>
          <w:t xml:space="preserve">Para 2: So what should the world do based on this? Stop looking at outcomes from only clinic perspective, but evaluate from </w:t>
        </w:r>
        <w:proofErr w:type="spellStart"/>
        <w:r>
          <w:t>poplation</w:t>
        </w:r>
        <w:proofErr w:type="spellEnd"/>
        <w:r>
          <w:t xml:space="preserve"> perspective. Look at deaths in the </w:t>
        </w:r>
      </w:ins>
      <w:ins w:id="148" w:author="Tim Hallett" w:date="2015-01-07T13:32:00Z">
        <w:r>
          <w:t>community</w:t>
        </w:r>
      </w:ins>
      <w:ins w:id="149" w:author="Tim Hallett" w:date="2015-01-07T13:31:00Z">
        <w:r>
          <w:t>.</w:t>
        </w:r>
      </w:ins>
      <w:ins w:id="150" w:author="Tim Hallett" w:date="2015-01-07T13:32:00Z">
        <w:r>
          <w:t xml:space="preserve"> Understand point in the cascade for persons dying. </w:t>
        </w:r>
        <w:r w:rsidR="002B5DF0">
          <w:t xml:space="preserve">Stop focussing on and evaluating single interventions. </w:t>
        </w:r>
      </w:ins>
      <w:ins w:id="151"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52" w:author="Tim Hallett" w:date="2015-01-07T13:34:00Z">
        <w:r w:rsidR="00B266C0">
          <w:t>Immediate</w:t>
        </w:r>
      </w:ins>
      <w:ins w:id="153" w:author="Tim Hallett" w:date="2015-01-07T13:33:00Z">
        <w:r w:rsidR="00115A1A">
          <w:t xml:space="preserve"> ART for what it is – a way to circumnavigate operational </w:t>
        </w:r>
        <w:proofErr w:type="spellStart"/>
        <w:r w:rsidR="00115A1A">
          <w:t>challeneges</w:t>
        </w:r>
      </w:ins>
      <w:proofErr w:type="spellEnd"/>
      <w:ins w:id="154" w:author="Tim Hallett" w:date="2015-01-07T13:34:00Z">
        <w:r w:rsidR="00115A1A">
          <w:t xml:space="preserve"> (and </w:t>
        </w:r>
        <w:r w:rsidR="00B266C0">
          <w:t>secondarily</w:t>
        </w:r>
        <w:r w:rsidR="00115A1A">
          <w:t>, to get prevention impact)</w:t>
        </w:r>
      </w:ins>
      <w:ins w:id="155" w:author="Tim Hallett" w:date="2015-01-07T13:33:00Z">
        <w:r w:rsidR="00115A1A">
          <w:t xml:space="preserve"> rather than as a way to gain </w:t>
        </w:r>
        <w:proofErr w:type="spellStart"/>
        <w:r w:rsidR="00115A1A">
          <w:t>additiaonl</w:t>
        </w:r>
        <w:proofErr w:type="spellEnd"/>
        <w:r w:rsidR="00115A1A">
          <w:t xml:space="preserve"> clinic benefit.</w:t>
        </w:r>
      </w:ins>
      <w:proofErr w:type="gramEnd"/>
      <w:ins w:id="156" w:author="Tim Hallett" w:date="2015-01-07T13:32:00Z">
        <w:r w:rsidR="002B5DF0">
          <w:t xml:space="preserve"> </w:t>
        </w:r>
      </w:ins>
    </w:p>
    <w:p w14:paraId="7CAB685C" w14:textId="77777777" w:rsidR="00621D75" w:rsidRDefault="00621D75" w:rsidP="0086036A">
      <w:pPr>
        <w:pStyle w:val="normal0"/>
      </w:pPr>
    </w:p>
    <w:p w14:paraId="03A3B50D" w14:textId="6E97D4D5"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9E4CC4">
        <w:instrText xml:space="preserve"> ADDIN PAPERS2_CITATIONS &lt;citation&gt;&lt;uuid&gt;CCACA780-9CE2-4262-8752-3EFE8D3CED5F&lt;/uuid&gt;&lt;priority&gt;58&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9E4CC4">
        <w:instrText xml:space="preserve"> ADDIN PAPERS2_CITATIONS &lt;citation&gt;&lt;uuid&gt;C5DF5295-BE1D-4870-B8AB-2FCE26BEB0A6&lt;/uuid&gt;&lt;priority&gt;59&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57" w:author="Tim Hallett" w:date="2015-01-07T13:25:00Z"/>
        </w:rPr>
      </w:pPr>
    </w:p>
    <w:p w14:paraId="75C474C5" w14:textId="77777777" w:rsidR="003F7677" w:rsidRDefault="007E3CA9" w:rsidP="003F7677">
      <w:pPr>
        <w:pStyle w:val="normal0"/>
      </w:pPr>
      <w:ins w:id="158" w:author="Tim Hallett" w:date="2015-01-07T13:25:00Z">
        <w:r>
          <w:t>Para 3</w:t>
        </w:r>
        <w:r w:rsidR="003F7677">
          <w:t xml:space="preserve">: Say it isn’t exactly AMPATH, but is a bit like W Kenya and maybe elsewhere. </w:t>
        </w:r>
      </w:ins>
      <w:ins w:id="159" w:author="Tim Hallett" w:date="2015-01-07T13:26:00Z">
        <w:r w:rsidR="003F7677">
          <w:t xml:space="preserve">Talk about difference between settings. </w:t>
        </w:r>
      </w:ins>
      <w:ins w:id="160" w:author="Tim Hallett" w:date="2015-01-07T13:25:00Z">
        <w:r w:rsidR="003F7677">
          <w:t>Talk about other model results.</w:t>
        </w:r>
      </w:ins>
    </w:p>
    <w:p w14:paraId="02E543D4" w14:textId="77777777" w:rsidR="00272A02" w:rsidRDefault="00272A02" w:rsidP="003F7677">
      <w:pPr>
        <w:pStyle w:val="normal0"/>
      </w:pPr>
    </w:p>
    <w:p w14:paraId="71A0C111" w14:textId="619617A1"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9E4CC4">
        <w:instrText xml:space="preserve"> ADDIN PAPERS2_CITATIONS &lt;citation&gt;&lt;uuid&gt;9A602BA8-74DD-459F-8B0D-66E53EA5B788&lt;/uuid&gt;&lt;priority&gt;61&lt;/priority&gt;&lt;publications&gt;&lt;publication&gt;&lt;accepted_date&gt;99201400001200000000200000&lt;/accepted_date&gt;&lt;title&gt;Spectrum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w:t>
      </w:r>
      <w:proofErr w:type="spellStart"/>
      <w:r w:rsidR="002A743D">
        <w:rPr>
          <w:lang w:val="en-US"/>
        </w:rPr>
        <w:t>Spectrum:tl</w:t>
      </w:r>
      <w:proofErr w:type="spellEnd"/>
      <w:r w:rsidR="002A743D">
        <w:rPr>
          <w:lang w:val="en-US"/>
        </w:rPr>
        <w:t>,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9E4CC4">
        <w:instrText xml:space="preserve"> ADDIN PAPERS2_CITATIONS &lt;citation&gt;&lt;uuid&gt;CD8FFEEB-ACAB-4030-8E26-E8A077A2A6DC&lt;/uuid&gt;&lt;priority&gt;62&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9E4CC4">
        <w:instrText xml:space="preserve"> ADDIN PAPERS2_CITATIONS &lt;citation&gt;&lt;uuid&gt;6C360E2E-9F8E-4C1E-B854-83C4D3F737DA&lt;/uuid&gt;&lt;priority&gt;63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9E4CC4">
        <w:instrText xml:space="preserve"> ADDIN PAPERS2_CITATIONS &lt;citation&gt;&lt;uuid&gt;C07A4D6C-37B1-4EAC-9DA0-FF50545B6DC3&lt;/uuid&gt;&lt;priority&gt;64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727E7E8"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9E4CC4">
        <w:instrText xml:space="preserve"> ADDIN PAPERS2_CITATIONS &lt;citation&gt;&lt;uuid&gt;7E35D954-4AE0-4C57-9E5E-FE3EA1E5E73A&lt;/uuid&gt;&lt;priority&gt;65&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61" w:author="Tim Hallett" w:date="2015-01-07T13:26:00Z"/>
        </w:rPr>
      </w:pPr>
    </w:p>
    <w:p w14:paraId="53F6367E" w14:textId="09411EA4" w:rsidR="00433B30" w:rsidRDefault="007E3CA9" w:rsidP="0086036A">
      <w:pPr>
        <w:pStyle w:val="normal0"/>
        <w:rPr>
          <w:ins w:id="162" w:author="Tim Hallett" w:date="2015-01-07T13:26:00Z"/>
        </w:rPr>
      </w:pPr>
      <w:ins w:id="163" w:author="Tim Hallett" w:date="2015-01-07T13:26:00Z">
        <w:r>
          <w:t>Para 4</w:t>
        </w:r>
        <w:r w:rsidR="00433B30">
          <w:t xml:space="preserve">: Talk about how there is a big difference between “interventions” that can have the same name, and that this is a </w:t>
        </w:r>
        <w:proofErr w:type="spellStart"/>
        <w:r w:rsidR="00433B30">
          <w:t>caraciture</w:t>
        </w:r>
        <w:proofErr w:type="spellEnd"/>
        <w:r w:rsidR="00433B30">
          <w:t xml:space="preserve">. Case in point is the HBCT of AMPATH </w:t>
        </w:r>
        <w:proofErr w:type="spellStart"/>
        <w:r w:rsidR="00433B30">
          <w:t>vs</w:t>
        </w:r>
        <w:proofErr w:type="spellEnd"/>
        <w:r w:rsidR="00433B30">
          <w:t xml:space="preserve"> that of Connie/</w:t>
        </w:r>
        <w:proofErr w:type="spellStart"/>
        <w:r w:rsidR="00433B30">
          <w:t>Ruanne</w:t>
        </w:r>
        <w:proofErr w:type="spellEnd"/>
        <w:r w:rsidR="00433B30">
          <w:t>/</w:t>
        </w:r>
        <w:proofErr w:type="spellStart"/>
        <w:r w:rsidR="00433B30">
          <w:t>Jennny</w:t>
        </w:r>
        <w:proofErr w:type="spellEnd"/>
        <w:r w:rsidR="00433B30">
          <w:t>.</w:t>
        </w:r>
      </w:ins>
    </w:p>
    <w:p w14:paraId="279551BF" w14:textId="77777777" w:rsidR="00433B30" w:rsidRDefault="00433B30" w:rsidP="0086036A">
      <w:pPr>
        <w:pStyle w:val="normal0"/>
      </w:pPr>
    </w:p>
    <w:p w14:paraId="6BB4A841" w14:textId="51A09380"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9E4CC4">
        <w:instrText xml:space="preserve"> ADDIN PAPERS2_CITATIONS &lt;citation&gt;&lt;uuid&gt;41934BD8-F79F-4100-95D8-5151501F9776&lt;/uuid&gt;&lt;priority&gt;66&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9E4CC4">
        <w:instrText xml:space="preserve"> ADDIN PAPERS2_CITATIONS &lt;citation&gt;&lt;uuid&gt;FBB30A95-94AB-4CA2-8772-037A0802AF4B&lt;/uuid&gt;&lt;priority&gt;67&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9E4CC4">
        <w:instrText xml:space="preserve"> ADDIN PAPERS2_CITATIONS &lt;citation&gt;&lt;uuid&gt;F7481393-3E35-4538-8F09-EA539FC11B7D&lt;/uuid&gt;&lt;priority&gt;68&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9E4CC4">
        <w:instrText xml:space="preserve"> ADDIN PAPERS2_CITATIONS &lt;citation&gt;&lt;uuid&gt;1DFCFB0D-79EA-4BBD-AD85-D61D25A1FE30&lt;/uuid&gt;&lt;priority&gt;69&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proofErr w:type="gramStart"/>
      <w:r w:rsidR="003B1471">
        <w:t>[</w:t>
      </w:r>
      <w:r w:rsidR="003B1471" w:rsidRPr="00D06617">
        <w:rPr>
          <w:i/>
        </w:rPr>
        <w:t xml:space="preserve"> does</w:t>
      </w:r>
      <w:proofErr w:type="gramEnd"/>
      <w:r w:rsidR="003B1471" w:rsidRPr="00D06617">
        <w:rPr>
          <w:i/>
        </w:rPr>
        <w:t xml:space="preserve"> this mention the chimeric nature of HBCT </w:t>
      </w:r>
      <w:r w:rsidR="003B1471">
        <w:t xml:space="preserve">]  </w:t>
      </w:r>
    </w:p>
    <w:p w14:paraId="0CA7A394" w14:textId="77777777" w:rsidR="003D202E" w:rsidRDefault="003D202E" w:rsidP="0086036A">
      <w:pPr>
        <w:pStyle w:val="normal0"/>
        <w:rPr>
          <w:ins w:id="164" w:author="Tim Hallett" w:date="2015-01-07T13:25:00Z"/>
        </w:rPr>
      </w:pPr>
    </w:p>
    <w:p w14:paraId="266DDB4A" w14:textId="77777777" w:rsidR="003F7677" w:rsidRDefault="003F7677" w:rsidP="0086036A">
      <w:pPr>
        <w:pStyle w:val="normal0"/>
        <w:rPr>
          <w:ins w:id="165" w:author="Tim Hallett" w:date="2015-01-07T13:25:00Z"/>
        </w:rPr>
      </w:pPr>
      <w:ins w:id="166"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67" w:author="Tim Hallett" w:date="2015-01-07T13:25:00Z">
        <w:r>
          <w:t>Deaths outside clinic. Reference the ALPHA stuff.</w:t>
        </w:r>
      </w:ins>
    </w:p>
    <w:p w14:paraId="7FAA7128" w14:textId="11A462F8" w:rsidR="00C54A27" w:rsidRDefault="00C54A27" w:rsidP="0086036A">
      <w:pPr>
        <w:pStyle w:val="normal0"/>
        <w:numPr>
          <w:ilvl w:val="0"/>
          <w:numId w:val="15"/>
        </w:numPr>
        <w:rPr>
          <w:ins w:id="168" w:author="Tim Hallett" w:date="2015-01-07T13:25:00Z"/>
        </w:rPr>
      </w:pPr>
      <w:r>
        <w:t>Intervention bundles (tiering reference)</w:t>
      </w:r>
    </w:p>
    <w:p w14:paraId="2834BE61" w14:textId="255E759B" w:rsidR="003F7677" w:rsidRDefault="00B266C0" w:rsidP="0086036A">
      <w:pPr>
        <w:pStyle w:val="normal0"/>
        <w:numPr>
          <w:ilvl w:val="0"/>
          <w:numId w:val="15"/>
        </w:numPr>
      </w:pPr>
      <w:ins w:id="169" w:author="Tim Hallett" w:date="2015-01-07T13:34:00Z">
        <w:r>
          <w:t>Immediate</w:t>
        </w:r>
      </w:ins>
      <w:ins w:id="170" w:author="Tim Hallett" w:date="2015-01-07T13:27:00Z">
        <w:r w:rsidR="00433B30">
          <w:t xml:space="preserve"> ART – Lots of people saying this is sensible. </w:t>
        </w:r>
        <w:proofErr w:type="spellStart"/>
        <w:r w:rsidR="00433B30">
          <w:t>ALso</w:t>
        </w:r>
      </w:ins>
      <w:proofErr w:type="spellEnd"/>
      <w:ins w:id="171" w:author="Tim Hallett" w:date="2015-01-07T13:24:00Z">
        <w:r w:rsidR="003F7677">
          <w:t xml:space="preserve"> is in sympathy with (UNPUBLISHED UNTIL FEB 2015) findings from Rosen et al about how same-day ART gets </w:t>
        </w:r>
      </w:ins>
      <w:ins w:id="172" w:author="Tim Hallett" w:date="2015-01-07T13:27:00Z">
        <w:r w:rsidR="00433B30">
          <w:t>more people suppressed.</w:t>
        </w:r>
      </w:ins>
      <w:r w:rsidR="00151234">
        <w:t xml:space="preserve"> (</w:t>
      </w:r>
      <w:proofErr w:type="spellStart"/>
      <w:proofErr w:type="gramStart"/>
      <w:r w:rsidR="00151234">
        <w:t>granich</w:t>
      </w:r>
      <w:proofErr w:type="spellEnd"/>
      <w:proofErr w:type="gramEnd"/>
      <w:r w:rsidR="00151234">
        <w:t>?)</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w:t>
      </w:r>
      <w:proofErr w:type="spellStart"/>
      <w:r w:rsidR="00A56CFF">
        <w:t>Rakai</w:t>
      </w:r>
      <w:proofErr w:type="spellEnd"/>
      <w:r w:rsidR="00A56CFF">
        <w:t xml:space="preserve">, Uganda, which indicate that around ~20% of deaths in 2011 </w:t>
      </w:r>
      <w:r w:rsidR="00E97007">
        <w:t>were among undiagnosed individua</w:t>
      </w:r>
      <w:r w:rsidR="00A56CFF">
        <w:t xml:space="preserve">ls and ~50% were among individuals tested but who never initiated </w:t>
      </w:r>
      <w:proofErr w:type="gramStart"/>
      <w:r w:rsidR="00A56CFF">
        <w:t>ART[</w:t>
      </w:r>
      <w:proofErr w:type="spellStart"/>
      <w:proofErr w:type="gramEnd"/>
      <w:r w:rsidR="00A56CFF" w:rsidRPr="00A56CFF">
        <w:rPr>
          <w:i/>
          <w:color w:val="0000FF"/>
        </w:rPr>
        <w:t>Slaymaker</w:t>
      </w:r>
      <w:proofErr w:type="spellEnd"/>
      <w:r w:rsidR="00A56CFF" w:rsidRPr="00A56CFF">
        <w:rPr>
          <w:i/>
          <w:color w:val="0000FF"/>
        </w:rPr>
        <w:t xml:space="preserve">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w:t>
      </w:r>
      <w:proofErr w:type="spellStart"/>
      <w:r w:rsidR="00E52B39">
        <w:t>RapIT</w:t>
      </w:r>
      <w:proofErr w:type="spellEnd"/>
      <w:r w:rsidR="00E52B39">
        <w:t xml:space="preserve">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04715B34"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w:t>
      </w:r>
      <w:proofErr w:type="gramStart"/>
      <w:r>
        <w:rPr>
          <w:lang w:val="en-US"/>
        </w:rPr>
        <w:t>:2013bv</w:t>
      </w:r>
      <w:proofErr w:type="gramEnd"/>
      <w:r>
        <w:rPr>
          <w:lang w:val="en-US"/>
        </w:rPr>
        <w:t>}</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9E4CC4">
        <w:instrText xml:space="preserve"> ADDIN PAPERS2_CITATIONS &lt;citation&gt;&lt;uuid&gt;311E1140-717D-4F83-AC88-FCB291304D11&lt;/uuid&gt;&lt;priority&gt;71&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9E4CC4">
        <w:instrText xml:space="preserve"> ADDIN PAPERS2_CITATIONS &lt;citation&gt;&lt;uuid&gt;1DCB8380-71C4-4949-A171-4B581CD2F037&lt;/uuid&gt;&lt;priority&gt;72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173" w:author="Tim Hallett" w:date="2015-01-07T13:31:00Z">
        <w:r>
          <w:t xml:space="preserve">Big Finish: </w:t>
        </w:r>
      </w:ins>
      <w:ins w:id="174" w:author="Tim Hallett" w:date="2015-01-07T13:28:00Z">
        <w:r w:rsidR="00433B30">
          <w:t>Tell me about the future: We don’t know about motivations of patients (that’s important), We don’t know how this plays out in other settings. We don</w:t>
        </w:r>
      </w:ins>
      <w:ins w:id="175" w:author="Tim Hallett" w:date="2015-01-07T13:29:00Z">
        <w:r w:rsidR="00433B30">
          <w:t xml:space="preserve">’t know how </w:t>
        </w:r>
        <w:proofErr w:type="spellStart"/>
        <w:r w:rsidR="00433B30">
          <w:t>intervengtions</w:t>
        </w:r>
        <w:proofErr w:type="spellEnd"/>
        <w:r w:rsidR="00433B30">
          <w:t xml:space="preserve">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 xml:space="preserve">made in other </w:t>
      </w:r>
      <w:proofErr w:type="gramStart"/>
      <w:r w:rsidR="00D22909">
        <w:t>fields{</w:t>
      </w:r>
      <w:proofErr w:type="gramEnd"/>
      <w:r w:rsidR="00D22909">
        <w:t>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76" w:author="Tim Hallett" w:date="2015-01-07T13:29:00Z"/>
        </w:rPr>
      </w:pPr>
    </w:p>
    <w:p w14:paraId="59EA0D5C" w14:textId="77777777" w:rsidR="00433B30" w:rsidRDefault="007E3CA9" w:rsidP="0086036A">
      <w:pPr>
        <w:pStyle w:val="normal0"/>
        <w:rPr>
          <w:ins w:id="177" w:author="Tim Hallett" w:date="2015-01-07T13:29:00Z"/>
        </w:rPr>
      </w:pPr>
      <w:proofErr w:type="gramStart"/>
      <w:ins w:id="178" w:author="Tim Hallett" w:date="2015-01-07T13:31:00Z">
        <w:r>
          <w:t>Knock-out</w:t>
        </w:r>
        <w:proofErr w:type="gramEnd"/>
        <w:r>
          <w:t xml:space="preserve"> Blow: </w:t>
        </w:r>
      </w:ins>
      <w:ins w:id="179" w:author="Tim Hallett" w:date="2015-01-07T13:29:00Z">
        <w:r w:rsidR="00433B30">
          <w:t xml:space="preserve">Nevertheless, we feel this analysis will powerfully SHAPE the discourse around the cascade and </w:t>
        </w:r>
        <w:proofErr w:type="spellStart"/>
        <w:r w:rsidR="00433B30">
          <w:t>inteventions</w:t>
        </w:r>
        <w:proofErr w:type="spellEnd"/>
        <w:r w:rsidR="00433B30">
          <w:t xml:space="preserve"> that are formulated, evaluated and rolled-out to improve the impact of programs. </w:t>
        </w:r>
      </w:ins>
    </w:p>
    <w:p w14:paraId="030F5765" w14:textId="77777777" w:rsidR="00433B30" w:rsidRDefault="00433B30" w:rsidP="0086036A">
      <w:pPr>
        <w:pStyle w:val="normal0"/>
        <w:rPr>
          <w:ins w:id="180"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81" w:author="Ellen McRobie" w:date="2015-01-06T10:05:00Z">
        <w:r w:rsidR="003B057D">
          <w:t>T</w:t>
        </w:r>
      </w:ins>
      <w:r w:rsidR="00A34923">
        <w:t xml:space="preserve">he tools used to fight HIV are becoming more akin to those used to treat a long-term </w:t>
      </w:r>
      <w:commentRangeStart w:id="182"/>
      <w:r w:rsidR="00A34923">
        <w:t>chronic disease</w:t>
      </w:r>
      <w:commentRangeEnd w:id="182"/>
      <w:r w:rsidR="003B057D">
        <w:rPr>
          <w:rStyle w:val="CommentReference"/>
        </w:rPr>
        <w:commentReference w:id="182"/>
      </w:r>
      <w:r w:rsidR="00E2195F">
        <w:t>{vanSighem</w:t>
      </w:r>
      <w:proofErr w:type="gramStart"/>
      <w:r w:rsidR="00E2195F">
        <w:t>:2010gw</w:t>
      </w:r>
      <w:proofErr w:type="gramEnd"/>
      <w:r w:rsidR="00E2195F">
        <w:t>}</w:t>
      </w:r>
      <w:r w:rsidR="000163BB">
        <w:t>.</w:t>
      </w:r>
      <w:r w:rsidR="009450D2">
        <w:t xml:space="preserve"> Identifying infected individuals is </w:t>
      </w:r>
      <w:commentRangeStart w:id="183"/>
      <w:r w:rsidR="009450D2">
        <w:t>no longer the biggest hurdle</w:t>
      </w:r>
      <w:commentRangeEnd w:id="183"/>
      <w:r w:rsidR="00173ACA">
        <w:rPr>
          <w:rStyle w:val="CommentReference"/>
        </w:rPr>
        <w:commentReference w:id="183"/>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84"/>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84"/>
      <w:r w:rsidR="003B057D">
        <w:rPr>
          <w:rStyle w:val="CommentReference"/>
        </w:rPr>
        <w:commentReference w:id="184"/>
      </w:r>
      <w:r w:rsidR="00333989" w:rsidRPr="00704298">
        <w:rPr>
          <w:i/>
          <w:color w:val="0000FF"/>
        </w:rPr>
        <w:t xml:space="preserve">[Ideally want to make a comparison to Andrew and </w:t>
      </w:r>
      <w:proofErr w:type="spellStart"/>
      <w:r w:rsidR="00333989" w:rsidRPr="00704298">
        <w:rPr>
          <w:i/>
          <w:color w:val="0000FF"/>
        </w:rPr>
        <w:t>Valentina</w:t>
      </w:r>
      <w:r w:rsidR="008D7529">
        <w:rPr>
          <w:i/>
          <w:color w:val="0000FF"/>
        </w:rPr>
        <w:t>’</w:t>
      </w:r>
      <w:r w:rsidR="00333989" w:rsidRPr="00704298">
        <w:rPr>
          <w:i/>
          <w:color w:val="0000FF"/>
        </w:rPr>
        <w:t>s</w:t>
      </w:r>
      <w:proofErr w:type="spellEnd"/>
      <w:r w:rsidR="00333989" w:rsidRPr="00704298">
        <w:rPr>
          <w:i/>
          <w:color w:val="0000FF"/>
        </w:rPr>
        <w:t xml:space="preserve">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B65EDF9"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9E4CC4">
        <w:instrText xml:space="preserve"> ADDIN PAPERS2_CITATIONS &lt;citation&gt;&lt;uuid&gt;D7ED5CF1-3640-4EBF-A7B6-94FFCCF75C8B&lt;/uuid&gt;&lt;priority&gt;76&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9E4CC4">
        <w:instrText xml:space="preserve"> ADDIN PAPERS2_CITATIONS &lt;citation&gt;&lt;uuid&gt;1B35EA3B-D177-4F3F-BEFC-6EBE250ECFA9&lt;/uuid&gt;&lt;priority&gt;77&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9E4CC4">
        <w:instrText xml:space="preserve"> ADDIN PAPERS2_CITATIONS &lt;citation&gt;&lt;uuid&gt;177BC3CF-51AC-462D-87B8-6623BDE58030&lt;/uuid&gt;&lt;priority&gt;78&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64E11936"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9E4CC4">
        <w:instrText xml:space="preserve"> ADDIN PAPERS2_CITATIONS &lt;citation&gt;&lt;uuid&gt;068EAD4B-6DAC-4982-A5AF-3E78E1F1B744&lt;/uuid&gt;&lt;priority&gt;79&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 xml:space="preserve">[Ideally like to make a comparison to Andrew and </w:t>
      </w:r>
      <w:proofErr w:type="spellStart"/>
      <w:r w:rsidR="003F50D4" w:rsidRPr="003F50D4">
        <w:rPr>
          <w:i/>
          <w:color w:val="000090"/>
        </w:rPr>
        <w:t>Valentina’s</w:t>
      </w:r>
      <w:proofErr w:type="spellEnd"/>
      <w:r w:rsidR="003F50D4" w:rsidRPr="003F50D4">
        <w:rPr>
          <w:i/>
          <w:color w:val="000090"/>
        </w:rPr>
        <w:t xml:space="preserve">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 xml:space="preserve">Struggling for a reference here, aside from Chris </w:t>
      </w:r>
      <w:proofErr w:type="spellStart"/>
      <w:r w:rsidR="00B66A30" w:rsidRPr="00B66A30">
        <w:rPr>
          <w:i/>
          <w:color w:val="000090"/>
        </w:rPr>
        <w:t>Duncombe</w:t>
      </w:r>
      <w:r w:rsidR="00674501">
        <w:rPr>
          <w:i/>
          <w:color w:val="000090"/>
        </w:rPr>
        <w:t>’</w:t>
      </w:r>
      <w:r w:rsidR="00B66A30" w:rsidRPr="00B66A30">
        <w:rPr>
          <w:i/>
          <w:color w:val="000090"/>
        </w:rPr>
        <w:t>s</w:t>
      </w:r>
      <w:proofErr w:type="spellEnd"/>
      <w:r w:rsidR="00B66A30" w:rsidRPr="00B66A30">
        <w:rPr>
          <w:i/>
          <w:color w:val="000090"/>
        </w:rPr>
        <w:t xml:space="preserve">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85" w:name="h.5bj1t1rwxn4u" w:colFirst="0" w:colLast="0"/>
      <w:bookmarkEnd w:id="185"/>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86" w:name="h.pbwlevpo3yu5" w:colFirst="0" w:colLast="0"/>
      <w:bookmarkEnd w:id="186"/>
    </w:p>
    <w:p w14:paraId="63AE3FA0" w14:textId="5B5654E8" w:rsidR="00354BF3" w:rsidRDefault="0004446E">
      <w:pPr>
        <w:pStyle w:val="Heading1"/>
        <w:contextualSpacing w:val="0"/>
      </w:pPr>
      <w:r>
        <w:t>References</w:t>
      </w:r>
      <w:bookmarkStart w:id="187" w:name="h.i9jxy126drmb" w:colFirst="0" w:colLast="0"/>
      <w:bookmarkEnd w:id="187"/>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88" w:name="h.n9mfvkja78ix" w:colFirst="0" w:colLast="0"/>
      <w:bookmarkEnd w:id="188"/>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BC1782"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 xml:space="preserve">Not </w:t>
      </w:r>
      <w:proofErr w:type="spellStart"/>
      <w:r w:rsidRPr="008C5A52">
        <w:rPr>
          <w:i/>
          <w:lang w:val="en-AU"/>
        </w:rPr>
        <w:t>generalisable</w:t>
      </w:r>
      <w:proofErr w:type="spellEnd"/>
      <w:r w:rsidRPr="008C5A52">
        <w:rPr>
          <w:i/>
          <w:lang w:val="en-AU"/>
        </w:rPr>
        <w:t xml:space="preserv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E95B81" w:rsidRDefault="00E95B81">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E95B81" w:rsidRDefault="00E95B81"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E95B81" w:rsidRDefault="00E95B81" w:rsidP="00A86169">
      <w:pPr>
        <w:pStyle w:val="CommentText"/>
      </w:pPr>
      <w:r>
        <w:rPr>
          <w:rStyle w:val="CommentReference"/>
        </w:rPr>
        <w:annotationRef/>
      </w:r>
      <w:r>
        <w:t>Define this.</w:t>
      </w:r>
    </w:p>
  </w:comment>
  <w:comment w:id="5" w:author="Jeff Eaton" w:date="2015-01-10T16:02:00Z" w:initials="JE">
    <w:p w14:paraId="3027DF91" w14:textId="77777777" w:rsidR="00E95B81" w:rsidRDefault="00E95B81" w:rsidP="00A86169">
      <w:pPr>
        <w:pStyle w:val="CommentText"/>
      </w:pPr>
      <w:r>
        <w:rPr>
          <w:rStyle w:val="CommentReference"/>
        </w:rPr>
        <w:annotationRef/>
      </w:r>
      <w:r>
        <w:t>This seems vague</w:t>
      </w:r>
    </w:p>
  </w:comment>
  <w:comment w:id="6" w:author="Jeff Eaton" w:date="2015-01-10T16:02:00Z" w:initials="JE">
    <w:p w14:paraId="04B899B1" w14:textId="77777777" w:rsidR="00E95B81" w:rsidRDefault="00E95B81"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E95B81" w:rsidRDefault="00E95B81" w:rsidP="00A86169">
      <w:pPr>
        <w:pStyle w:val="CommentText"/>
      </w:pPr>
      <w:r>
        <w:rPr>
          <w:rStyle w:val="CommentReference"/>
        </w:rPr>
        <w:annotationRef/>
      </w:r>
      <w:r>
        <w:t>What does this constitute?</w:t>
      </w:r>
    </w:p>
  </w:comment>
  <w:comment w:id="10" w:author="Jeff Eaton" w:date="2015-01-10T16:02:00Z" w:initials="JE">
    <w:p w14:paraId="7015F657" w14:textId="77777777" w:rsidR="00E95B81" w:rsidRDefault="00E95B81"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E95B81" w:rsidRDefault="00E95B81" w:rsidP="00A86169">
      <w:pPr>
        <w:pStyle w:val="CommentText"/>
      </w:pPr>
      <w:r>
        <w:rPr>
          <w:rStyle w:val="CommentReference"/>
        </w:rPr>
        <w:annotationRef/>
      </w:r>
      <w:r>
        <w:t>Quantitative result?</w:t>
      </w:r>
    </w:p>
  </w:comment>
  <w:comment w:id="12" w:author="Jeff Eaton" w:date="2015-01-10T16:02:00Z" w:initials="JE">
    <w:p w14:paraId="12B6833E" w14:textId="77777777" w:rsidR="00E95B81" w:rsidRDefault="00E95B81"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E95B81" w:rsidRDefault="00E95B81"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16" w:author="Jeff Eaton" w:date="2015-01-10T16:02:00Z" w:initials="JE">
    <w:p w14:paraId="1DE93E49" w14:textId="77777777" w:rsidR="00E95B81" w:rsidRDefault="00E95B81" w:rsidP="00A86169">
      <w:pPr>
        <w:pStyle w:val="CommentText"/>
      </w:pPr>
      <w:r>
        <w:rPr>
          <w:rStyle w:val="CommentReference"/>
        </w:rPr>
        <w:annotationRef/>
      </w:r>
      <w:r>
        <w:t xml:space="preserve">What are they? (Reference mortality rates by CD4 at initiation, e.g. Johnson et al PLOS Med, other </w:t>
      </w:r>
      <w:proofErr w:type="spellStart"/>
      <w:r>
        <w:t>IeDEA</w:t>
      </w:r>
      <w:proofErr w:type="spellEnd"/>
      <w:r>
        <w:t xml:space="preserve"> papers.)</w:t>
      </w:r>
    </w:p>
  </w:comment>
  <w:comment w:id="17" w:author="Jeff Eaton" w:date="2015-01-10T16:02:00Z" w:initials="JE">
    <w:p w14:paraId="18072DD2" w14:textId="77777777" w:rsidR="00E95B81" w:rsidRDefault="00E95B81" w:rsidP="00A86169">
      <w:pPr>
        <w:pStyle w:val="CommentText"/>
      </w:pPr>
      <w:r>
        <w:rPr>
          <w:rStyle w:val="CommentReference"/>
        </w:rPr>
        <w:annotationRef/>
      </w:r>
      <w:r>
        <w:t>I think you are alluding to late initiation results in more transmissions than if they’d started earlier? But not quite clear.</w:t>
      </w:r>
    </w:p>
  </w:comment>
  <w:comment w:id="18" w:author="Jeff Eaton" w:date="2015-01-10T16:02:00Z" w:initials="JE">
    <w:p w14:paraId="667586B6" w14:textId="77777777" w:rsidR="00E95B81" w:rsidRDefault="00E95B81" w:rsidP="00A86169">
      <w:pPr>
        <w:pStyle w:val="CommentText"/>
      </w:pPr>
      <w:r>
        <w:rPr>
          <w:rStyle w:val="CommentReference"/>
        </w:rPr>
        <w:annotationRef/>
      </w:r>
      <w:r>
        <w:t>As mentioned above – is it budget constraints that make this research necessary, or simply understanding how to improve care is necessitated by the continued health losses you outlined in the previous paragraph?</w:t>
      </w:r>
    </w:p>
  </w:comment>
  <w:comment w:id="19" w:author="Jeff Eaton" w:date="2015-01-10T16:02:00Z" w:initials="JE">
    <w:p w14:paraId="45BDE183" w14:textId="77777777" w:rsidR="00E95B81" w:rsidRDefault="00E95B81" w:rsidP="00A86169">
      <w:pPr>
        <w:pStyle w:val="CommentText"/>
      </w:pPr>
      <w:r>
        <w:rPr>
          <w:rStyle w:val="CommentReference"/>
        </w:rPr>
        <w:annotationRef/>
      </w:r>
      <w:r>
        <w:t>‘</w:t>
      </w:r>
      <w:proofErr w:type="gramStart"/>
      <w:r>
        <w:t>link</w:t>
      </w:r>
      <w:proofErr w:type="gramEnd"/>
      <w:r>
        <w:t xml:space="preserve"> outcomes to earlier care experience’</w:t>
      </w:r>
    </w:p>
  </w:comment>
  <w:comment w:id="20" w:author="Jeff Eaton" w:date="2015-01-10T16:02:00Z" w:initials="JE">
    <w:p w14:paraId="20813FED" w14:textId="77777777" w:rsidR="00E95B81" w:rsidRDefault="00E95B81" w:rsidP="00A86169">
      <w:pPr>
        <w:pStyle w:val="CommentText"/>
      </w:pPr>
      <w:r>
        <w:rPr>
          <w:rStyle w:val="CommentReference"/>
        </w:rPr>
        <w:annotationRef/>
      </w:r>
      <w:r>
        <w:t>This is a long time ago now – is it &gt;&gt; 80% now?</w:t>
      </w:r>
    </w:p>
  </w:comment>
  <w:comment w:id="21" w:author="Jeff Eaton" w:date="2015-01-10T16:02:00Z" w:initials="JE">
    <w:p w14:paraId="197E18B4" w14:textId="77777777" w:rsidR="00E95B81" w:rsidRDefault="00E95B81" w:rsidP="00A86169">
      <w:pPr>
        <w:pStyle w:val="CommentText"/>
      </w:pPr>
      <w:r>
        <w:rPr>
          <w:rStyle w:val="CommentReference"/>
        </w:rPr>
        <w:annotationRef/>
      </w:r>
      <w:r>
        <w:t xml:space="preserve">A general comment: should clarify the sense in which ‘must’ is used. It could be useful to organise the introduction into (1) the essential milestones required to achieve optimal HIV care outcomes, (2) the operational steps required for this, (3) how these are operationalized in current guidelines [where I would considered this step], (4) potential intervention points, (5) potential interventions to address those. </w:t>
      </w:r>
    </w:p>
  </w:comment>
  <w:comment w:id="22" w:author="Jeff Eaton" w:date="2015-01-10T16:02:00Z" w:initials="JE">
    <w:p w14:paraId="15866E4F" w14:textId="77777777" w:rsidR="00E95B81" w:rsidRPr="009B195E" w:rsidRDefault="00E95B81" w:rsidP="00A86169">
      <w:pPr>
        <w:pStyle w:val="CommentText"/>
        <w:rPr>
          <w:strike/>
        </w:rPr>
      </w:pPr>
      <w:r>
        <w:rPr>
          <w:rStyle w:val="CommentReference"/>
        </w:rPr>
        <w:annotationRef/>
      </w:r>
      <w:r>
        <w:t>The situation you describe below preceded the CD4 &lt; 500 change.</w:t>
      </w:r>
    </w:p>
  </w:comment>
  <w:comment w:id="23" w:author="Jeff Eaton" w:date="2015-01-10T16:02:00Z" w:initials="JE">
    <w:p w14:paraId="61429A06" w14:textId="77777777" w:rsidR="00E95B81" w:rsidRDefault="00E95B81" w:rsidP="00A86169">
      <w:pPr>
        <w:pStyle w:val="CommentText"/>
      </w:pPr>
      <w:r>
        <w:rPr>
          <w:rStyle w:val="CommentReference"/>
        </w:rPr>
        <w:annotationRef/>
      </w:r>
      <w:r>
        <w:t>Again, quite old, any more recent estimates?</w:t>
      </w:r>
    </w:p>
  </w:comment>
  <w:comment w:id="24" w:author="Jeff Eaton" w:date="2015-01-10T16:02:00Z" w:initials="JE">
    <w:p w14:paraId="531BC367" w14:textId="77777777" w:rsidR="00E95B81" w:rsidRDefault="00E95B81" w:rsidP="00A86169">
      <w:pPr>
        <w:pStyle w:val="CommentText"/>
      </w:pPr>
      <w:r>
        <w:rPr>
          <w:rStyle w:val="CommentReference"/>
        </w:rPr>
        <w:annotationRef/>
      </w:r>
      <w:r>
        <w:t>Are these annual or cumulative percentages? (</w:t>
      </w:r>
      <w:proofErr w:type="gramStart"/>
      <w:r>
        <w:t>if</w:t>
      </w:r>
      <w:proofErr w:type="gramEnd"/>
      <w:r>
        <w:t xml:space="preserve"> cumulative, the only thing they can do is decline I suppose…)</w:t>
      </w:r>
    </w:p>
  </w:comment>
  <w:comment w:id="25" w:author="Jeff Eaton" w:date="2015-01-10T16:02:00Z" w:initials="JE">
    <w:p w14:paraId="6B241D7B" w14:textId="77777777" w:rsidR="00E95B81" w:rsidRDefault="00E95B81" w:rsidP="00A86169">
      <w:pPr>
        <w:pStyle w:val="CommentText"/>
      </w:pPr>
      <w:r>
        <w:rPr>
          <w:rStyle w:val="CommentReference"/>
        </w:rPr>
        <w:annotationRef/>
      </w:r>
      <w:r>
        <w:t>Why do deficiencies in both pre-ART and ART care in themselves challenge the ‘traditional’ cascade?</w:t>
      </w:r>
    </w:p>
  </w:comment>
  <w:comment w:id="26" w:author="Jeff Eaton" w:date="2015-01-10T16:02:00Z" w:initials="JE">
    <w:p w14:paraId="0C134CD1" w14:textId="77777777" w:rsidR="00E95B81" w:rsidRDefault="00E95B81" w:rsidP="00A86169">
      <w:pPr>
        <w:pStyle w:val="CommentText"/>
      </w:pPr>
      <w:r>
        <w:rPr>
          <w:rStyle w:val="CommentReference"/>
        </w:rPr>
        <w:annotationRef/>
      </w:r>
      <w:r>
        <w:t>I **think** that the ‘side door’ can also include patients with no care experience, but enter care later than desired.</w:t>
      </w:r>
    </w:p>
  </w:comment>
  <w:comment w:id="27" w:author="Jeff Eaton" w:date="2015-01-10T18:20:00Z" w:initials="JE">
    <w:p w14:paraId="5B76B542" w14:textId="77777777" w:rsidR="00E95B81" w:rsidRDefault="00E95B81" w:rsidP="00A86169">
      <w:pPr>
        <w:pStyle w:val="CommentText"/>
      </w:pPr>
      <w:r>
        <w:rPr>
          <w:rStyle w:val="CommentReference"/>
        </w:rPr>
        <w:annotationRef/>
      </w:r>
      <w:r>
        <w:t>Overall comments:</w:t>
      </w:r>
    </w:p>
    <w:p w14:paraId="74147BD1" w14:textId="77777777" w:rsidR="00E95B81" w:rsidRDefault="00E95B81" w:rsidP="00A86169">
      <w:pPr>
        <w:pStyle w:val="CommentText"/>
      </w:pPr>
    </w:p>
    <w:p w14:paraId="50DEEEC5" w14:textId="77777777" w:rsidR="00E95B81" w:rsidRDefault="00E95B81" w:rsidP="00A86169">
      <w:pPr>
        <w:pStyle w:val="CommentText"/>
      </w:pPr>
      <w:r>
        <w:t>1) See above comment about suggestion for overall organisation of the introduction.</w:t>
      </w:r>
    </w:p>
    <w:p w14:paraId="137AE07F" w14:textId="77777777" w:rsidR="00E95B81" w:rsidRDefault="00E95B81" w:rsidP="00A86169">
      <w:pPr>
        <w:pStyle w:val="CommentText"/>
      </w:pPr>
    </w:p>
    <w:p w14:paraId="6C03354F" w14:textId="77777777" w:rsidR="00E95B81" w:rsidRDefault="00E95B81" w:rsidP="00A86169">
      <w:pPr>
        <w:pStyle w:val="CommentText"/>
      </w:pPr>
      <w:r>
        <w:t>2) I think that you could say more about how you extend the theoretical ‘front/side door’ model by putting some realism around it.</w:t>
      </w:r>
    </w:p>
    <w:p w14:paraId="52211B59" w14:textId="77777777" w:rsidR="00E95B81" w:rsidRDefault="00E95B81" w:rsidP="00A86169">
      <w:pPr>
        <w:pStyle w:val="CommentText"/>
      </w:pPr>
    </w:p>
    <w:p w14:paraId="5B2304B7" w14:textId="0CC034E1" w:rsidR="00E95B81" w:rsidRDefault="00E95B81" w:rsidP="00A86169">
      <w:pPr>
        <w:pStyle w:val="CommentText"/>
      </w:pPr>
      <w:r>
        <w:t>2) You haven’t said much about interventions.</w:t>
      </w:r>
    </w:p>
  </w:comment>
  <w:comment w:id="34" w:author="Ellen McRobie" w:date="2015-01-06T10:25:00Z" w:initials="EM">
    <w:p w14:paraId="7C318778" w14:textId="77777777" w:rsidR="00E95B81" w:rsidRDefault="00E95B81">
      <w:pPr>
        <w:pStyle w:val="CommentText"/>
      </w:pPr>
      <w:r>
        <w:rPr>
          <w:rStyle w:val="CommentReference"/>
        </w:rPr>
        <w:annotationRef/>
      </w:r>
      <w:r>
        <w:t>Not sure the model parts need to have caps, but also don’t think it matters if they do</w:t>
      </w:r>
    </w:p>
  </w:comment>
  <w:comment w:id="77" w:author="Tim Hallett" w:date="2015-01-07T12:26:00Z" w:initials="TH">
    <w:p w14:paraId="148D1A12" w14:textId="77777777" w:rsidR="00E95B81" w:rsidRDefault="00E95B81">
      <w:pPr>
        <w:pStyle w:val="CommentText"/>
      </w:pPr>
      <w:r>
        <w:rPr>
          <w:rStyle w:val="CommentReference"/>
        </w:rPr>
        <w:annotationRef/>
      </w:r>
      <w:r>
        <w:t>Is it possible to add references to the table? Or notes on the source?</w:t>
      </w:r>
    </w:p>
  </w:comment>
  <w:comment w:id="78" w:author="Jack Olney" w:date="2015-01-08T12:19:00Z" w:initials="JO">
    <w:p w14:paraId="1FCD600D" w14:textId="3E2B4651" w:rsidR="00E95B81" w:rsidRDefault="00E95B81">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80" w:author="Tim Hallett" w:date="2015-01-08T11:48:00Z" w:initials="TH">
    <w:p w14:paraId="0A231B60" w14:textId="77777777" w:rsidR="00E95B81" w:rsidRDefault="00E95B81" w:rsidP="00260E0F">
      <w:pPr>
        <w:pStyle w:val="CommentText"/>
      </w:pPr>
      <w:r>
        <w:rPr>
          <w:rStyle w:val="CommentReference"/>
        </w:rPr>
        <w:annotationRef/>
      </w:r>
      <w:r>
        <w:t xml:space="preserve">How can we justify this? The work of Jenny and </w:t>
      </w:r>
      <w:proofErr w:type="spellStart"/>
      <w:r>
        <w:t>Ruanne</w:t>
      </w:r>
      <w:proofErr w:type="spellEnd"/>
      <w:r>
        <w:t xml:space="preserve"> suggest some cost here, doesn’t it?</w:t>
      </w:r>
    </w:p>
  </w:comment>
  <w:comment w:id="81" w:author="Jack Olney" w:date="2015-01-08T12:33:00Z" w:initials="JO">
    <w:p w14:paraId="6F36AE39" w14:textId="52629933" w:rsidR="00E95B81" w:rsidRDefault="00E95B81">
      <w:pPr>
        <w:pStyle w:val="CommentText"/>
      </w:pPr>
      <w:r>
        <w:rPr>
          <w:rStyle w:val="CommentReference"/>
        </w:rPr>
        <w:annotationRef/>
      </w:r>
      <w:r>
        <w:t xml:space="preserve">To me, I always imagined this intervention as something like a txt message reminder to attend a clinic with minimal costs. I don’t see any costs specific to linkage in </w:t>
      </w:r>
      <w:proofErr w:type="spellStart"/>
      <w:r>
        <w:t>Ruanne</w:t>
      </w:r>
      <w:proofErr w:type="spellEnd"/>
      <w:r>
        <w:t xml:space="preserve"> and Jenny’s work – but linkage is taken care of by POC CD4 tests in that trial.</w:t>
      </w:r>
    </w:p>
  </w:comment>
  <w:comment w:id="82" w:author="Tim Hallett" w:date="2015-01-08T11:48:00Z" w:initials="TH">
    <w:p w14:paraId="7FDDD876" w14:textId="77777777" w:rsidR="00E95B81" w:rsidRDefault="00E95B81" w:rsidP="00260E0F">
      <w:pPr>
        <w:pStyle w:val="CommentText"/>
      </w:pPr>
      <w:r>
        <w:rPr>
          <w:rStyle w:val="CommentReference"/>
        </w:rPr>
        <w:annotationRef/>
      </w:r>
      <w:r>
        <w:t>Seem to me like we need two scenarios in this one now. 0% would be best. What can say about what is realistic?</w:t>
      </w:r>
    </w:p>
  </w:comment>
  <w:comment w:id="83" w:author="Jack Olney" w:date="2015-01-08T13:38:00Z" w:initials="JO">
    <w:p w14:paraId="2E9B4744" w14:textId="24812CCD" w:rsidR="00E95B81" w:rsidRDefault="00E95B81">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84" w:author="Tim Hallett" w:date="2015-01-08T11:48:00Z" w:initials="TH">
    <w:p w14:paraId="7CC6159C" w14:textId="77777777" w:rsidR="00E95B81" w:rsidRDefault="00E95B81" w:rsidP="00260E0F">
      <w:pPr>
        <w:pStyle w:val="CommentText"/>
      </w:pPr>
      <w:r>
        <w:rPr>
          <w:rStyle w:val="CommentReference"/>
        </w:rPr>
        <w:annotationRef/>
      </w:r>
      <w:r>
        <w:t>Shouldn’t this have the same assumption as “maximum HBCT” for comparison.</w:t>
      </w:r>
    </w:p>
  </w:comment>
  <w:comment w:id="85" w:author="Jack Olney" w:date="2015-01-08T13:43:00Z" w:initials="JO">
    <w:p w14:paraId="6C22FC93" w14:textId="00AD64A5" w:rsidR="00E95B81" w:rsidRDefault="00E95B81">
      <w:pPr>
        <w:pStyle w:val="CommentText"/>
      </w:pPr>
      <w:r>
        <w:rPr>
          <w:rStyle w:val="CommentReference"/>
        </w:rPr>
        <w:annotationRef/>
      </w:r>
      <w:r>
        <w:t>Currently uses the realistic HBCT intervention here.</w:t>
      </w:r>
    </w:p>
  </w:comment>
  <w:comment w:id="87" w:author="Tim Hallett" w:date="2015-01-08T11:48:00Z" w:initials="TH">
    <w:p w14:paraId="5637ED7E" w14:textId="77777777" w:rsidR="00E95B81" w:rsidRDefault="00E95B81" w:rsidP="00260E0F">
      <w:pPr>
        <w:pStyle w:val="CommentText"/>
      </w:pPr>
      <w:r>
        <w:rPr>
          <w:rStyle w:val="CommentReference"/>
        </w:rPr>
        <w:annotationRef/>
      </w:r>
      <w:r>
        <w:t>Don’t understand these two separate processes. Is the 20% failure to start Art that they decline to start ART.</w:t>
      </w:r>
    </w:p>
    <w:p w14:paraId="3A9EE34D" w14:textId="77777777" w:rsidR="00E95B81" w:rsidRDefault="00E95B81" w:rsidP="00260E0F">
      <w:pPr>
        <w:pStyle w:val="CommentText"/>
      </w:pPr>
      <w:r>
        <w:t>Shouldn’t the ‘realistic impact’ here have the same assumptions as the “realistic impact” HBCT about those components?</w:t>
      </w:r>
    </w:p>
    <w:p w14:paraId="7C82C35B" w14:textId="77777777" w:rsidR="00E95B81" w:rsidRDefault="00E95B81" w:rsidP="00260E0F">
      <w:pPr>
        <w:pStyle w:val="CommentText"/>
      </w:pPr>
    </w:p>
    <w:p w14:paraId="3F8D77B7" w14:textId="77777777" w:rsidR="00E95B81" w:rsidRDefault="00E95B81" w:rsidP="00260E0F">
      <w:pPr>
        <w:pStyle w:val="CommentText"/>
      </w:pPr>
      <w:r>
        <w:t xml:space="preserve"> </w:t>
      </w:r>
    </w:p>
  </w:comment>
  <w:comment w:id="86" w:author="Jack Olney" w:date="2015-01-08T14:02:00Z" w:initials="JO">
    <w:p w14:paraId="63BAE1E0" w14:textId="7860F02E" w:rsidR="00E95B81" w:rsidRDefault="00E95B81">
      <w:pPr>
        <w:pStyle w:val="CommentText"/>
      </w:pPr>
      <w:r>
        <w:rPr>
          <w:rStyle w:val="CommentReference"/>
        </w:rPr>
        <w:annotationRef/>
      </w:r>
      <w:r>
        <w:t>This was a ‘pre-</w:t>
      </w:r>
      <w:proofErr w:type="spellStart"/>
      <w:r>
        <w:t>paris</w:t>
      </w:r>
      <w:proofErr w:type="spellEnd"/>
      <w:r>
        <w:t xml:space="preserve">’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w:t>
      </w:r>
      <w:proofErr w:type="spellStart"/>
      <w:r>
        <w:t>vs</w:t>
      </w:r>
      <w:proofErr w:type="spellEnd"/>
      <w:r>
        <w:t xml:space="preserve"> realistic) though so can alter this intervention?</w:t>
      </w:r>
    </w:p>
  </w:comment>
  <w:comment w:id="99" w:author="Tim Hallett" w:date="2015-01-07T12:38:00Z" w:initials="TH">
    <w:p w14:paraId="1352AC4D" w14:textId="77777777" w:rsidR="00E95B81" w:rsidRDefault="00E95B81">
      <w:pPr>
        <w:pStyle w:val="CommentText"/>
      </w:pPr>
      <w:r>
        <w:rPr>
          <w:rStyle w:val="CommentReference"/>
        </w:rPr>
        <w:annotationRef/>
      </w:r>
      <w:r>
        <w:t>They are NOT patients in this analysis, they are deceased persons. Keep the language very clear.</w:t>
      </w:r>
    </w:p>
  </w:comment>
  <w:comment w:id="98" w:author="Jack Olney" w:date="2015-01-08T14:33:00Z" w:initials="JO">
    <w:p w14:paraId="11034CDA" w14:textId="3399411F" w:rsidR="00E95B81" w:rsidRDefault="00E95B81">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E95B81" w:rsidRDefault="00E95B81">
      <w:pPr>
        <w:pStyle w:val="CommentText"/>
      </w:pPr>
    </w:p>
    <w:p w14:paraId="2C0C3311" w14:textId="726B3F22" w:rsidR="00E95B81" w:rsidRDefault="00E95B81">
      <w:pPr>
        <w:pStyle w:val="CommentText"/>
      </w:pPr>
      <w:r>
        <w:t>The figure on the right is among deceased persons as advertised.</w:t>
      </w:r>
    </w:p>
    <w:p w14:paraId="3D01356C" w14:textId="77777777" w:rsidR="00E95B81" w:rsidRDefault="00E95B81">
      <w:pPr>
        <w:pStyle w:val="CommentText"/>
      </w:pPr>
    </w:p>
    <w:p w14:paraId="12FDCFF7" w14:textId="77777777" w:rsidR="00E95B81" w:rsidRDefault="00E95B81">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E95B81" w:rsidRDefault="00E95B81">
      <w:pPr>
        <w:pStyle w:val="CommentText"/>
      </w:pPr>
    </w:p>
    <w:p w14:paraId="1761DF75" w14:textId="085B75DE" w:rsidR="00E95B81" w:rsidRDefault="00E95B81">
      <w:pPr>
        <w:pStyle w:val="CommentText"/>
      </w:pPr>
      <w:r>
        <w:t xml:space="preserve">I can change the figure on the left to look at the care experience of people who have had contact with the clinic and suffered an HIV-related death? (I’ll test it anyway and see how things look). </w:t>
      </w:r>
    </w:p>
  </w:comment>
  <w:comment w:id="103" w:author="Tim Hallett" w:date="2015-01-07T12:41:00Z" w:initials="TH">
    <w:p w14:paraId="65A8D013" w14:textId="77777777" w:rsidR="00E95B81" w:rsidRDefault="00E95B81">
      <w:pPr>
        <w:pStyle w:val="CommentText"/>
      </w:pPr>
      <w:r>
        <w:rPr>
          <w:rStyle w:val="CommentReference"/>
        </w:rPr>
        <w:annotationRef/>
      </w:r>
      <w:r>
        <w:t>Why is there no green section in the figure on the right-hand side?</w:t>
      </w:r>
    </w:p>
    <w:p w14:paraId="18435B65" w14:textId="77777777" w:rsidR="00E95B81" w:rsidRDefault="00E95B81">
      <w:pPr>
        <w:pStyle w:val="CommentText"/>
      </w:pPr>
    </w:p>
    <w:p w14:paraId="6B15FA25" w14:textId="77777777" w:rsidR="00E95B81" w:rsidRDefault="00E95B81">
      <w:pPr>
        <w:pStyle w:val="CommentText"/>
      </w:pPr>
      <w:r>
        <w:t>Can we have the same categories in each of the two figures, so that we compare. It’s a bit confusing as is.</w:t>
      </w:r>
    </w:p>
  </w:comment>
  <w:comment w:id="121" w:author="Tim Hallett" w:date="2015-01-07T13:03:00Z" w:initials="TH">
    <w:p w14:paraId="79989703" w14:textId="77777777" w:rsidR="00E95B81" w:rsidRDefault="00E95B81">
      <w:pPr>
        <w:pStyle w:val="CommentText"/>
      </w:pPr>
      <w:ins w:id="124"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22" w:author="Jack Olney" w:date="2015-01-08T15:07:00Z" w:initials="JO">
    <w:p w14:paraId="008256F6" w14:textId="317F6776" w:rsidR="00E95B81" w:rsidRDefault="00E95B81">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82" w:author="Ellen McRobie" w:date="2015-01-06T10:06:00Z" w:initials="EM">
    <w:p w14:paraId="6C896D3C" w14:textId="77777777" w:rsidR="00E95B81" w:rsidRDefault="00E95B81">
      <w:pPr>
        <w:pStyle w:val="CommentText"/>
      </w:pPr>
      <w:r>
        <w:rPr>
          <w:rStyle w:val="CommentReference"/>
        </w:rPr>
        <w:annotationRef/>
      </w:r>
      <w:r>
        <w:t>(I’m just being daft, but I am not sure what this means or how this implies it differs from before)</w:t>
      </w:r>
    </w:p>
  </w:comment>
  <w:comment w:id="183" w:author="Ellen McRobie" w:date="2015-01-06T10:07:00Z" w:initials="EM">
    <w:p w14:paraId="6F307A99" w14:textId="77777777" w:rsidR="00E95B81" w:rsidRDefault="00E95B81">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84" w:author="Ellen McRobie" w:date="2015-01-06T10:05:00Z" w:initials="EM">
    <w:p w14:paraId="31DC3DB0" w14:textId="77777777" w:rsidR="00E95B81" w:rsidRDefault="00E95B81" w:rsidP="003B057D">
      <w:r>
        <w:rPr>
          <w:rStyle w:val="CommentReference"/>
        </w:rPr>
        <w:annotationRef/>
      </w:r>
      <w:r>
        <w:t xml:space="preserve">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w:t>
      </w:r>
      <w:proofErr w:type="spellStart"/>
      <w:r>
        <w:t>labor</w:t>
      </w:r>
      <w:proofErr w:type="spellEnd"/>
      <w:r>
        <w:t xml:space="preserve">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E95B81" w:rsidRDefault="00E95B81">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E95B81" w:rsidRDefault="00E95B81">
      <w:pPr>
        <w:spacing w:line="240" w:lineRule="auto"/>
      </w:pPr>
      <w:r>
        <w:separator/>
      </w:r>
    </w:p>
  </w:endnote>
  <w:endnote w:type="continuationSeparator" w:id="0">
    <w:p w14:paraId="4FBC26F3" w14:textId="77777777" w:rsidR="00E95B81" w:rsidRDefault="00E95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E95B81" w:rsidRDefault="00E95B81">
    <w:pPr>
      <w:pStyle w:val="normal0"/>
      <w:contextualSpacing w:val="0"/>
      <w:jc w:val="right"/>
    </w:pPr>
    <w:r>
      <w:fldChar w:fldCharType="begin"/>
    </w:r>
    <w:r>
      <w:instrText>PAGE</w:instrText>
    </w:r>
    <w:r>
      <w:fldChar w:fldCharType="separate"/>
    </w:r>
    <w:r w:rsidR="00EC7251">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E95B81" w:rsidRDefault="00E95B81">
      <w:pPr>
        <w:spacing w:line="240" w:lineRule="auto"/>
      </w:pPr>
      <w:r>
        <w:separator/>
      </w:r>
    </w:p>
  </w:footnote>
  <w:footnote w:type="continuationSeparator" w:id="0">
    <w:p w14:paraId="1FB6D189" w14:textId="77777777" w:rsidR="00E95B81" w:rsidRDefault="00E95B8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5076"/>
    <w:rsid w:val="00025424"/>
    <w:rsid w:val="000272A0"/>
    <w:rsid w:val="00040C91"/>
    <w:rsid w:val="0004292E"/>
    <w:rsid w:val="0004446E"/>
    <w:rsid w:val="00050EEC"/>
    <w:rsid w:val="0005462D"/>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4F4B"/>
    <w:rsid w:val="00096253"/>
    <w:rsid w:val="000975E0"/>
    <w:rsid w:val="000A34EF"/>
    <w:rsid w:val="000A5E0A"/>
    <w:rsid w:val="000B6F6D"/>
    <w:rsid w:val="000C780B"/>
    <w:rsid w:val="000D2A31"/>
    <w:rsid w:val="000D3766"/>
    <w:rsid w:val="000D579C"/>
    <w:rsid w:val="000D68A1"/>
    <w:rsid w:val="000E0AFF"/>
    <w:rsid w:val="000E482F"/>
    <w:rsid w:val="000E7F28"/>
    <w:rsid w:val="000F627B"/>
    <w:rsid w:val="000F780B"/>
    <w:rsid w:val="00102E35"/>
    <w:rsid w:val="00104405"/>
    <w:rsid w:val="00106475"/>
    <w:rsid w:val="001121E5"/>
    <w:rsid w:val="00114499"/>
    <w:rsid w:val="00114919"/>
    <w:rsid w:val="00115A1A"/>
    <w:rsid w:val="00116B57"/>
    <w:rsid w:val="00125444"/>
    <w:rsid w:val="00125F41"/>
    <w:rsid w:val="001266DD"/>
    <w:rsid w:val="001268B7"/>
    <w:rsid w:val="00132863"/>
    <w:rsid w:val="00132E94"/>
    <w:rsid w:val="0013403D"/>
    <w:rsid w:val="001363E9"/>
    <w:rsid w:val="0013673B"/>
    <w:rsid w:val="00137AD9"/>
    <w:rsid w:val="0014225F"/>
    <w:rsid w:val="00146EC1"/>
    <w:rsid w:val="00147C94"/>
    <w:rsid w:val="00151234"/>
    <w:rsid w:val="00160B94"/>
    <w:rsid w:val="00161FB4"/>
    <w:rsid w:val="00165D56"/>
    <w:rsid w:val="00167999"/>
    <w:rsid w:val="00170B8A"/>
    <w:rsid w:val="00170F02"/>
    <w:rsid w:val="00173ACA"/>
    <w:rsid w:val="00175503"/>
    <w:rsid w:val="0017631F"/>
    <w:rsid w:val="00176F5B"/>
    <w:rsid w:val="00181A12"/>
    <w:rsid w:val="00181EEC"/>
    <w:rsid w:val="00184608"/>
    <w:rsid w:val="00186A0A"/>
    <w:rsid w:val="00190823"/>
    <w:rsid w:val="00190CE6"/>
    <w:rsid w:val="00194932"/>
    <w:rsid w:val="001950A6"/>
    <w:rsid w:val="00195261"/>
    <w:rsid w:val="001A03FD"/>
    <w:rsid w:val="001A13EB"/>
    <w:rsid w:val="001A48BB"/>
    <w:rsid w:val="001A5729"/>
    <w:rsid w:val="001A645D"/>
    <w:rsid w:val="001B025F"/>
    <w:rsid w:val="001B1F08"/>
    <w:rsid w:val="001C1E4E"/>
    <w:rsid w:val="001C5876"/>
    <w:rsid w:val="001C5E01"/>
    <w:rsid w:val="001C6E99"/>
    <w:rsid w:val="001D1637"/>
    <w:rsid w:val="001D6C96"/>
    <w:rsid w:val="001E1488"/>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17EF3"/>
    <w:rsid w:val="00221079"/>
    <w:rsid w:val="00221D4E"/>
    <w:rsid w:val="002233F5"/>
    <w:rsid w:val="002246D7"/>
    <w:rsid w:val="0022518A"/>
    <w:rsid w:val="0022749A"/>
    <w:rsid w:val="0023038A"/>
    <w:rsid w:val="00230C24"/>
    <w:rsid w:val="00230CBA"/>
    <w:rsid w:val="002427ED"/>
    <w:rsid w:val="00243366"/>
    <w:rsid w:val="00243C83"/>
    <w:rsid w:val="002454A8"/>
    <w:rsid w:val="0025030B"/>
    <w:rsid w:val="00250EBB"/>
    <w:rsid w:val="0025281A"/>
    <w:rsid w:val="00252ABD"/>
    <w:rsid w:val="00252F0F"/>
    <w:rsid w:val="00256872"/>
    <w:rsid w:val="00260E0F"/>
    <w:rsid w:val="00261ECA"/>
    <w:rsid w:val="00262DB4"/>
    <w:rsid w:val="00263DD3"/>
    <w:rsid w:val="002640CF"/>
    <w:rsid w:val="0026648C"/>
    <w:rsid w:val="00270291"/>
    <w:rsid w:val="00272A02"/>
    <w:rsid w:val="0027347F"/>
    <w:rsid w:val="0027665A"/>
    <w:rsid w:val="002769F6"/>
    <w:rsid w:val="00281945"/>
    <w:rsid w:val="002860EE"/>
    <w:rsid w:val="00286A2A"/>
    <w:rsid w:val="00297244"/>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123B"/>
    <w:rsid w:val="002D3EF0"/>
    <w:rsid w:val="002D4305"/>
    <w:rsid w:val="002D47C2"/>
    <w:rsid w:val="002D5362"/>
    <w:rsid w:val="002D5BC2"/>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FF8"/>
    <w:rsid w:val="00313C77"/>
    <w:rsid w:val="003149AB"/>
    <w:rsid w:val="003151FE"/>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50F6"/>
    <w:rsid w:val="003759E8"/>
    <w:rsid w:val="00376AC0"/>
    <w:rsid w:val="003855F4"/>
    <w:rsid w:val="003867BA"/>
    <w:rsid w:val="00393086"/>
    <w:rsid w:val="0039619B"/>
    <w:rsid w:val="003A149C"/>
    <w:rsid w:val="003A1A60"/>
    <w:rsid w:val="003A4313"/>
    <w:rsid w:val="003A6AD8"/>
    <w:rsid w:val="003A7870"/>
    <w:rsid w:val="003B057D"/>
    <w:rsid w:val="003B1471"/>
    <w:rsid w:val="003C24B4"/>
    <w:rsid w:val="003C38BA"/>
    <w:rsid w:val="003C4147"/>
    <w:rsid w:val="003C54DF"/>
    <w:rsid w:val="003C5F5D"/>
    <w:rsid w:val="003D16E4"/>
    <w:rsid w:val="003D202E"/>
    <w:rsid w:val="003D6534"/>
    <w:rsid w:val="003E286E"/>
    <w:rsid w:val="003E3225"/>
    <w:rsid w:val="003E4DF3"/>
    <w:rsid w:val="003F2142"/>
    <w:rsid w:val="003F50D4"/>
    <w:rsid w:val="003F767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760"/>
    <w:rsid w:val="00475FFF"/>
    <w:rsid w:val="00477795"/>
    <w:rsid w:val="004866F2"/>
    <w:rsid w:val="004A0375"/>
    <w:rsid w:val="004A07F2"/>
    <w:rsid w:val="004A6FC4"/>
    <w:rsid w:val="004A75A5"/>
    <w:rsid w:val="004B0BC1"/>
    <w:rsid w:val="004B226E"/>
    <w:rsid w:val="004B488C"/>
    <w:rsid w:val="004B54D1"/>
    <w:rsid w:val="004C2572"/>
    <w:rsid w:val="004D0BCA"/>
    <w:rsid w:val="004D2013"/>
    <w:rsid w:val="004D3BDD"/>
    <w:rsid w:val="004D698E"/>
    <w:rsid w:val="004D6F89"/>
    <w:rsid w:val="004E02B2"/>
    <w:rsid w:val="004E1258"/>
    <w:rsid w:val="004E6BA3"/>
    <w:rsid w:val="004F15AD"/>
    <w:rsid w:val="004F6DEA"/>
    <w:rsid w:val="004F6E4D"/>
    <w:rsid w:val="004F7A14"/>
    <w:rsid w:val="0050562A"/>
    <w:rsid w:val="00507E9F"/>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82AB8"/>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E22E8"/>
    <w:rsid w:val="005E5D58"/>
    <w:rsid w:val="005F2329"/>
    <w:rsid w:val="005F25F9"/>
    <w:rsid w:val="005F5B67"/>
    <w:rsid w:val="00606123"/>
    <w:rsid w:val="00614004"/>
    <w:rsid w:val="00617BBE"/>
    <w:rsid w:val="00621D75"/>
    <w:rsid w:val="0062304C"/>
    <w:rsid w:val="0063026B"/>
    <w:rsid w:val="006344E7"/>
    <w:rsid w:val="00635B1B"/>
    <w:rsid w:val="00636C97"/>
    <w:rsid w:val="00636D6B"/>
    <w:rsid w:val="006413C1"/>
    <w:rsid w:val="006424CD"/>
    <w:rsid w:val="00643039"/>
    <w:rsid w:val="006444A3"/>
    <w:rsid w:val="00646197"/>
    <w:rsid w:val="006461D7"/>
    <w:rsid w:val="006500B6"/>
    <w:rsid w:val="0065122A"/>
    <w:rsid w:val="00652BD5"/>
    <w:rsid w:val="00654E21"/>
    <w:rsid w:val="00655C47"/>
    <w:rsid w:val="00655F42"/>
    <w:rsid w:val="006611E3"/>
    <w:rsid w:val="00662242"/>
    <w:rsid w:val="00670078"/>
    <w:rsid w:val="00674501"/>
    <w:rsid w:val="006748B9"/>
    <w:rsid w:val="00676A3D"/>
    <w:rsid w:val="00677BF5"/>
    <w:rsid w:val="00680636"/>
    <w:rsid w:val="00684ABD"/>
    <w:rsid w:val="00685240"/>
    <w:rsid w:val="006859B1"/>
    <w:rsid w:val="00686B32"/>
    <w:rsid w:val="006878C3"/>
    <w:rsid w:val="0069196C"/>
    <w:rsid w:val="006A27D9"/>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700E14"/>
    <w:rsid w:val="00704298"/>
    <w:rsid w:val="00704A3E"/>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41DE2"/>
    <w:rsid w:val="00742DEC"/>
    <w:rsid w:val="0074500F"/>
    <w:rsid w:val="0074516D"/>
    <w:rsid w:val="007523A0"/>
    <w:rsid w:val="0075263A"/>
    <w:rsid w:val="00753813"/>
    <w:rsid w:val="00754E74"/>
    <w:rsid w:val="00757637"/>
    <w:rsid w:val="007628D2"/>
    <w:rsid w:val="0076557A"/>
    <w:rsid w:val="0077069E"/>
    <w:rsid w:val="00770CB9"/>
    <w:rsid w:val="007712A1"/>
    <w:rsid w:val="007734BB"/>
    <w:rsid w:val="00773AEC"/>
    <w:rsid w:val="0078049A"/>
    <w:rsid w:val="00781129"/>
    <w:rsid w:val="00782244"/>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D79B4"/>
    <w:rsid w:val="007E1DF4"/>
    <w:rsid w:val="007E3CA9"/>
    <w:rsid w:val="007E648F"/>
    <w:rsid w:val="007F0D88"/>
    <w:rsid w:val="007F0DE3"/>
    <w:rsid w:val="007F3A8F"/>
    <w:rsid w:val="007F5D46"/>
    <w:rsid w:val="007F6458"/>
    <w:rsid w:val="00805411"/>
    <w:rsid w:val="00805A46"/>
    <w:rsid w:val="00806273"/>
    <w:rsid w:val="00810A95"/>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38A5"/>
    <w:rsid w:val="00863A5E"/>
    <w:rsid w:val="0086569F"/>
    <w:rsid w:val="00870DC3"/>
    <w:rsid w:val="00873E21"/>
    <w:rsid w:val="00874A1F"/>
    <w:rsid w:val="0087707C"/>
    <w:rsid w:val="00882F43"/>
    <w:rsid w:val="00883C0A"/>
    <w:rsid w:val="00886737"/>
    <w:rsid w:val="00886C5B"/>
    <w:rsid w:val="0089031F"/>
    <w:rsid w:val="00893E6A"/>
    <w:rsid w:val="008963DB"/>
    <w:rsid w:val="008A2DDA"/>
    <w:rsid w:val="008A6055"/>
    <w:rsid w:val="008A7247"/>
    <w:rsid w:val="008B1D5C"/>
    <w:rsid w:val="008B4D80"/>
    <w:rsid w:val="008B5425"/>
    <w:rsid w:val="008B75EC"/>
    <w:rsid w:val="008C3ADF"/>
    <w:rsid w:val="008C5A52"/>
    <w:rsid w:val="008C5FE3"/>
    <w:rsid w:val="008C6488"/>
    <w:rsid w:val="008C7E05"/>
    <w:rsid w:val="008D1793"/>
    <w:rsid w:val="008D305E"/>
    <w:rsid w:val="008D410E"/>
    <w:rsid w:val="008D6464"/>
    <w:rsid w:val="008D7529"/>
    <w:rsid w:val="008D77D6"/>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802AC"/>
    <w:rsid w:val="0099021A"/>
    <w:rsid w:val="00995FFC"/>
    <w:rsid w:val="009974AE"/>
    <w:rsid w:val="00997A22"/>
    <w:rsid w:val="009A1BF9"/>
    <w:rsid w:val="009A32A8"/>
    <w:rsid w:val="009A3AF0"/>
    <w:rsid w:val="009A41EC"/>
    <w:rsid w:val="009A5760"/>
    <w:rsid w:val="009A799E"/>
    <w:rsid w:val="009B233A"/>
    <w:rsid w:val="009B2545"/>
    <w:rsid w:val="009B6EF3"/>
    <w:rsid w:val="009C0116"/>
    <w:rsid w:val="009C37D2"/>
    <w:rsid w:val="009C3D53"/>
    <w:rsid w:val="009C4A17"/>
    <w:rsid w:val="009C5095"/>
    <w:rsid w:val="009C6BD8"/>
    <w:rsid w:val="009C6E59"/>
    <w:rsid w:val="009D10F5"/>
    <w:rsid w:val="009D1961"/>
    <w:rsid w:val="009E1FCE"/>
    <w:rsid w:val="009E3B14"/>
    <w:rsid w:val="009E4CC4"/>
    <w:rsid w:val="009F174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2D1"/>
    <w:rsid w:val="00A5255F"/>
    <w:rsid w:val="00A54E32"/>
    <w:rsid w:val="00A56CFF"/>
    <w:rsid w:val="00A57263"/>
    <w:rsid w:val="00A60C56"/>
    <w:rsid w:val="00A613AB"/>
    <w:rsid w:val="00A6541D"/>
    <w:rsid w:val="00A65531"/>
    <w:rsid w:val="00A67220"/>
    <w:rsid w:val="00A67C82"/>
    <w:rsid w:val="00A67FE9"/>
    <w:rsid w:val="00A73558"/>
    <w:rsid w:val="00A7693A"/>
    <w:rsid w:val="00A81102"/>
    <w:rsid w:val="00A84BFC"/>
    <w:rsid w:val="00A8578F"/>
    <w:rsid w:val="00A85A79"/>
    <w:rsid w:val="00A86169"/>
    <w:rsid w:val="00A8785B"/>
    <w:rsid w:val="00A90C85"/>
    <w:rsid w:val="00A961A6"/>
    <w:rsid w:val="00A9709A"/>
    <w:rsid w:val="00A9765B"/>
    <w:rsid w:val="00AA0CEE"/>
    <w:rsid w:val="00AA1724"/>
    <w:rsid w:val="00AA6FCC"/>
    <w:rsid w:val="00AB5A03"/>
    <w:rsid w:val="00AB6C8F"/>
    <w:rsid w:val="00AD0662"/>
    <w:rsid w:val="00AD2A29"/>
    <w:rsid w:val="00AD4F28"/>
    <w:rsid w:val="00AD609A"/>
    <w:rsid w:val="00AD6215"/>
    <w:rsid w:val="00AE1406"/>
    <w:rsid w:val="00AE2590"/>
    <w:rsid w:val="00AE2860"/>
    <w:rsid w:val="00AE3077"/>
    <w:rsid w:val="00AE6276"/>
    <w:rsid w:val="00AF005C"/>
    <w:rsid w:val="00AF3BF7"/>
    <w:rsid w:val="00B10991"/>
    <w:rsid w:val="00B119AB"/>
    <w:rsid w:val="00B119F2"/>
    <w:rsid w:val="00B12760"/>
    <w:rsid w:val="00B155F3"/>
    <w:rsid w:val="00B1707F"/>
    <w:rsid w:val="00B17BC3"/>
    <w:rsid w:val="00B20888"/>
    <w:rsid w:val="00B2391B"/>
    <w:rsid w:val="00B246DB"/>
    <w:rsid w:val="00B2600C"/>
    <w:rsid w:val="00B266C0"/>
    <w:rsid w:val="00B324E9"/>
    <w:rsid w:val="00B374B6"/>
    <w:rsid w:val="00B37566"/>
    <w:rsid w:val="00B40D06"/>
    <w:rsid w:val="00B44CE5"/>
    <w:rsid w:val="00B460A4"/>
    <w:rsid w:val="00B501CC"/>
    <w:rsid w:val="00B511B8"/>
    <w:rsid w:val="00B511F3"/>
    <w:rsid w:val="00B5131C"/>
    <w:rsid w:val="00B52FB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52AE"/>
    <w:rsid w:val="00B90493"/>
    <w:rsid w:val="00B91B97"/>
    <w:rsid w:val="00B960EE"/>
    <w:rsid w:val="00BA2DFC"/>
    <w:rsid w:val="00BA475C"/>
    <w:rsid w:val="00BA5925"/>
    <w:rsid w:val="00BA6022"/>
    <w:rsid w:val="00BA7771"/>
    <w:rsid w:val="00BB0E0E"/>
    <w:rsid w:val="00BB128B"/>
    <w:rsid w:val="00BB1697"/>
    <w:rsid w:val="00BB16FB"/>
    <w:rsid w:val="00BB2D4E"/>
    <w:rsid w:val="00BB3896"/>
    <w:rsid w:val="00BC1782"/>
    <w:rsid w:val="00BC249D"/>
    <w:rsid w:val="00BC3639"/>
    <w:rsid w:val="00BD2421"/>
    <w:rsid w:val="00BE19DA"/>
    <w:rsid w:val="00BE1B57"/>
    <w:rsid w:val="00BE5BA0"/>
    <w:rsid w:val="00BE6FB5"/>
    <w:rsid w:val="00BF66CB"/>
    <w:rsid w:val="00C07325"/>
    <w:rsid w:val="00C12616"/>
    <w:rsid w:val="00C12B4D"/>
    <w:rsid w:val="00C12B56"/>
    <w:rsid w:val="00C14A51"/>
    <w:rsid w:val="00C20F04"/>
    <w:rsid w:val="00C224AE"/>
    <w:rsid w:val="00C22FA6"/>
    <w:rsid w:val="00C26C56"/>
    <w:rsid w:val="00C300C6"/>
    <w:rsid w:val="00C3101D"/>
    <w:rsid w:val="00C32E12"/>
    <w:rsid w:val="00C376C4"/>
    <w:rsid w:val="00C41D38"/>
    <w:rsid w:val="00C426AB"/>
    <w:rsid w:val="00C439B4"/>
    <w:rsid w:val="00C4478F"/>
    <w:rsid w:val="00C44F9F"/>
    <w:rsid w:val="00C47763"/>
    <w:rsid w:val="00C47E8C"/>
    <w:rsid w:val="00C5390B"/>
    <w:rsid w:val="00C546EA"/>
    <w:rsid w:val="00C54A27"/>
    <w:rsid w:val="00C60BF7"/>
    <w:rsid w:val="00C60CF2"/>
    <w:rsid w:val="00C62D36"/>
    <w:rsid w:val="00C6643D"/>
    <w:rsid w:val="00C70ECD"/>
    <w:rsid w:val="00C74596"/>
    <w:rsid w:val="00C7791E"/>
    <w:rsid w:val="00C81A26"/>
    <w:rsid w:val="00C829F0"/>
    <w:rsid w:val="00C83274"/>
    <w:rsid w:val="00C848F2"/>
    <w:rsid w:val="00C8562C"/>
    <w:rsid w:val="00C93FD7"/>
    <w:rsid w:val="00C95C8A"/>
    <w:rsid w:val="00CA15E4"/>
    <w:rsid w:val="00CA6639"/>
    <w:rsid w:val="00CA6B3E"/>
    <w:rsid w:val="00CB1A4B"/>
    <w:rsid w:val="00CB2595"/>
    <w:rsid w:val="00CB2B80"/>
    <w:rsid w:val="00CC2846"/>
    <w:rsid w:val="00CE154D"/>
    <w:rsid w:val="00CF43BE"/>
    <w:rsid w:val="00CF5154"/>
    <w:rsid w:val="00CF5AC3"/>
    <w:rsid w:val="00CF7B3E"/>
    <w:rsid w:val="00D06617"/>
    <w:rsid w:val="00D06E7D"/>
    <w:rsid w:val="00D14C58"/>
    <w:rsid w:val="00D1596C"/>
    <w:rsid w:val="00D162C7"/>
    <w:rsid w:val="00D17502"/>
    <w:rsid w:val="00D17D28"/>
    <w:rsid w:val="00D21063"/>
    <w:rsid w:val="00D22909"/>
    <w:rsid w:val="00D23EF9"/>
    <w:rsid w:val="00D31246"/>
    <w:rsid w:val="00D31466"/>
    <w:rsid w:val="00D35A95"/>
    <w:rsid w:val="00D36F26"/>
    <w:rsid w:val="00D37554"/>
    <w:rsid w:val="00D44CCB"/>
    <w:rsid w:val="00D45337"/>
    <w:rsid w:val="00D46ED4"/>
    <w:rsid w:val="00D5677F"/>
    <w:rsid w:val="00D610B9"/>
    <w:rsid w:val="00D731D9"/>
    <w:rsid w:val="00D742ED"/>
    <w:rsid w:val="00D806DF"/>
    <w:rsid w:val="00D807A4"/>
    <w:rsid w:val="00D81120"/>
    <w:rsid w:val="00D82505"/>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7A95"/>
    <w:rsid w:val="00E019FB"/>
    <w:rsid w:val="00E0392E"/>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B81"/>
    <w:rsid w:val="00E95E7D"/>
    <w:rsid w:val="00E96A18"/>
    <w:rsid w:val="00E97007"/>
    <w:rsid w:val="00EA0484"/>
    <w:rsid w:val="00EA489D"/>
    <w:rsid w:val="00EA6179"/>
    <w:rsid w:val="00EA6B9A"/>
    <w:rsid w:val="00EA7FA2"/>
    <w:rsid w:val="00EB32B6"/>
    <w:rsid w:val="00EB60E1"/>
    <w:rsid w:val="00EC5470"/>
    <w:rsid w:val="00EC7251"/>
    <w:rsid w:val="00ED5EB8"/>
    <w:rsid w:val="00ED7BDF"/>
    <w:rsid w:val="00EE46C5"/>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257E8"/>
    <w:rsid w:val="00F305F5"/>
    <w:rsid w:val="00F31908"/>
    <w:rsid w:val="00F32B96"/>
    <w:rsid w:val="00F40A60"/>
    <w:rsid w:val="00F425A0"/>
    <w:rsid w:val="00F4283D"/>
    <w:rsid w:val="00F4371A"/>
    <w:rsid w:val="00F53FC7"/>
    <w:rsid w:val="00F542BC"/>
    <w:rsid w:val="00F549AE"/>
    <w:rsid w:val="00F5541D"/>
    <w:rsid w:val="00F56414"/>
    <w:rsid w:val="00F62E51"/>
    <w:rsid w:val="00F679B0"/>
    <w:rsid w:val="00F72B03"/>
    <w:rsid w:val="00F73914"/>
    <w:rsid w:val="00F76D0E"/>
    <w:rsid w:val="00F8182E"/>
    <w:rsid w:val="00F81EE6"/>
    <w:rsid w:val="00F85FCE"/>
    <w:rsid w:val="00F8633B"/>
    <w:rsid w:val="00F961AA"/>
    <w:rsid w:val="00F97CD8"/>
    <w:rsid w:val="00FA201D"/>
    <w:rsid w:val="00FA295E"/>
    <w:rsid w:val="00FA490E"/>
    <w:rsid w:val="00FA558F"/>
    <w:rsid w:val="00FA5C4B"/>
    <w:rsid w:val="00FA7950"/>
    <w:rsid w:val="00FB28BC"/>
    <w:rsid w:val="00FB6A87"/>
    <w:rsid w:val="00FC323A"/>
    <w:rsid w:val="00FC5D0C"/>
    <w:rsid w:val="00FC61AF"/>
    <w:rsid w:val="00FC6E36"/>
    <w:rsid w:val="00FC7103"/>
    <w:rsid w:val="00FD1474"/>
    <w:rsid w:val="00FD5E65"/>
    <w:rsid w:val="00FE0150"/>
    <w:rsid w:val="00FE0E4E"/>
    <w:rsid w:val="00FE2262"/>
    <w:rsid w:val="00FE38BD"/>
    <w:rsid w:val="00FF060A"/>
    <w:rsid w:val="00FF1D10"/>
    <w:rsid w:val="00FF3126"/>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979</TotalTime>
  <Pages>26</Pages>
  <Words>35919</Words>
  <Characters>204742</Characters>
  <Application>Microsoft Macintosh Word</Application>
  <DocSecurity>0</DocSecurity>
  <Lines>1706</Lines>
  <Paragraphs>480</Paragraphs>
  <ScaleCrop>false</ScaleCrop>
  <Company/>
  <LinksUpToDate>false</LinksUpToDate>
  <CharactersWithSpaces>240181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343</cp:revision>
  <cp:lastPrinted>2015-01-09T11:48:00Z</cp:lastPrinted>
  <dcterms:created xsi:type="dcterms:W3CDTF">2015-01-06T10:07:00Z</dcterms:created>
  <dcterms:modified xsi:type="dcterms:W3CDTF">2015-01-10T19:03:00Z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citations="91" publications="65"/&gt;&lt;/info&gt;PAPERS2_INFO_END</vt:lpwstr>
  </property>
</Properties>
</file>